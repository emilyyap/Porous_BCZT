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26F2ED" w14:textId="020EE755" w:rsidR="002A6246" w:rsidRPr="008E03F2" w:rsidRDefault="00B814AA" w:rsidP="007C6602">
      <w:pPr>
        <w:pStyle w:val="Title"/>
        <w:jc w:val="left"/>
      </w:pPr>
      <w:bookmarkStart w:id="0" w:name="_Hlk483240734"/>
      <w:bookmarkEnd w:id="0"/>
      <w:r w:rsidRPr="008E03F2">
        <w:t xml:space="preserve">Effect of </w:t>
      </w:r>
      <w:r w:rsidR="00EF5F92" w:rsidRPr="008E03F2">
        <w:t xml:space="preserve">porosity </w:t>
      </w:r>
      <w:r w:rsidRPr="008E03F2">
        <w:t xml:space="preserve">on the </w:t>
      </w:r>
      <w:r w:rsidR="00EF5F92" w:rsidRPr="008E03F2">
        <w:t xml:space="preserve">ferroelectric and </w:t>
      </w:r>
      <w:r w:rsidR="004E5E71" w:rsidRPr="008E03F2">
        <w:t xml:space="preserve">piezoelectric </w:t>
      </w:r>
      <w:r w:rsidRPr="008E03F2">
        <w:t xml:space="preserve">properties of </w:t>
      </w:r>
      <w:r w:rsidR="00822097" w:rsidRPr="008E03F2">
        <w:t>(Ba</w:t>
      </w:r>
      <w:r w:rsidR="004D1199" w:rsidRPr="008E03F2">
        <w:rPr>
          <w:vertAlign w:val="subscript"/>
        </w:rPr>
        <w:t>0.85</w:t>
      </w:r>
      <w:r w:rsidR="004D1199" w:rsidRPr="008E03F2">
        <w:t>Ca</w:t>
      </w:r>
      <w:r w:rsidR="004D1199" w:rsidRPr="008E03F2">
        <w:rPr>
          <w:vertAlign w:val="subscript"/>
        </w:rPr>
        <w:t>0.15</w:t>
      </w:r>
      <w:r w:rsidR="004D1199" w:rsidRPr="008E03F2">
        <w:t>)(Zr</w:t>
      </w:r>
      <w:r w:rsidR="004D1199" w:rsidRPr="008E03F2">
        <w:rPr>
          <w:vertAlign w:val="subscript"/>
        </w:rPr>
        <w:t>0.1</w:t>
      </w:r>
      <w:r w:rsidR="004D1199" w:rsidRPr="008E03F2">
        <w:t>Ti</w:t>
      </w:r>
      <w:r w:rsidR="004D1199" w:rsidRPr="008E03F2">
        <w:rPr>
          <w:vertAlign w:val="subscript"/>
        </w:rPr>
        <w:t>0.9</w:t>
      </w:r>
      <w:r w:rsidR="004D1199" w:rsidRPr="008E03F2">
        <w:t>)O</w:t>
      </w:r>
      <w:r w:rsidR="004D1199" w:rsidRPr="008E03F2">
        <w:rPr>
          <w:vertAlign w:val="subscript"/>
        </w:rPr>
        <w:t>3</w:t>
      </w:r>
      <w:r w:rsidR="004D1199" w:rsidRPr="008E03F2">
        <w:t xml:space="preserve"> piezoelectric ceramics</w:t>
      </w:r>
      <w:r w:rsidR="00822097" w:rsidRPr="008E03F2">
        <w:t xml:space="preserve"> </w:t>
      </w:r>
    </w:p>
    <w:p w14:paraId="030E7565" w14:textId="3C6E38EC" w:rsidR="00D57FF4" w:rsidRPr="008E03F2" w:rsidRDefault="00D57FF4" w:rsidP="007C6602">
      <w:pPr>
        <w:rPr>
          <w:vertAlign w:val="superscript"/>
        </w:rPr>
      </w:pPr>
      <w:r w:rsidRPr="008E03F2">
        <w:t xml:space="preserve">Emily </w:t>
      </w:r>
      <w:r w:rsidR="004D1199" w:rsidRPr="008E03F2">
        <w:t xml:space="preserve">W. </w:t>
      </w:r>
      <w:proofErr w:type="spellStart"/>
      <w:r w:rsidRPr="008E03F2">
        <w:t>Yap</w:t>
      </w:r>
      <w:r w:rsidR="004D1199" w:rsidRPr="008E03F2">
        <w:rPr>
          <w:vertAlign w:val="superscript"/>
        </w:rPr>
        <w:t>a</w:t>
      </w:r>
      <w:proofErr w:type="spellEnd"/>
      <w:r w:rsidRPr="008E03F2">
        <w:t xml:space="preserve">, </w:t>
      </w:r>
      <w:commentRangeStart w:id="1"/>
      <w:commentRangeStart w:id="2"/>
      <w:r w:rsidRPr="008E03F2">
        <w:t xml:space="preserve">Julia </w:t>
      </w:r>
      <w:proofErr w:type="spellStart"/>
      <w:r w:rsidRPr="008E03F2">
        <w:t>Glaum</w:t>
      </w:r>
      <w:commentRangeStart w:id="3"/>
      <w:commentRangeStart w:id="4"/>
      <w:r w:rsidR="004D1199" w:rsidRPr="008E03F2">
        <w:rPr>
          <w:vertAlign w:val="superscript"/>
        </w:rPr>
        <w:t>a</w:t>
      </w:r>
      <w:proofErr w:type="spellEnd"/>
      <w:r w:rsidR="00EF5F92" w:rsidRPr="008E03F2">
        <w:rPr>
          <w:vertAlign w:val="superscript"/>
        </w:rPr>
        <w:t>,</w:t>
      </w:r>
      <w:r w:rsidR="00DA1812">
        <w:rPr>
          <w:vertAlign w:val="superscript"/>
        </w:rPr>
        <w:t xml:space="preserve"> </w:t>
      </w:r>
      <w:r w:rsidR="00DA1812">
        <w:rPr>
          <w:rStyle w:val="FootnoteReference"/>
        </w:rPr>
        <w:footnoteReference w:id="1"/>
      </w:r>
      <w:commentRangeEnd w:id="3"/>
      <w:r w:rsidR="002251A0" w:rsidRPr="008E03F2">
        <w:rPr>
          <w:rStyle w:val="CommentReference"/>
        </w:rPr>
        <w:commentReference w:id="3"/>
      </w:r>
      <w:commentRangeEnd w:id="4"/>
      <w:r w:rsidR="00A01D2E" w:rsidRPr="008E03F2">
        <w:rPr>
          <w:rStyle w:val="CommentReference"/>
        </w:rPr>
        <w:commentReference w:id="4"/>
      </w:r>
      <w:r w:rsidRPr="008E03F2">
        <w:t xml:space="preserve">, Jette </w:t>
      </w:r>
      <w:proofErr w:type="spellStart"/>
      <w:r w:rsidRPr="008E03F2">
        <w:t>Oddershede</w:t>
      </w:r>
      <w:r w:rsidR="00DA1812">
        <w:rPr>
          <w:vertAlign w:val="superscript"/>
        </w:rPr>
        <w:t>b</w:t>
      </w:r>
      <w:proofErr w:type="spellEnd"/>
      <w:r w:rsidR="000C1092">
        <w:rPr>
          <w:vertAlign w:val="superscript"/>
        </w:rPr>
        <w:t>,</w:t>
      </w:r>
      <w:ins w:id="5" w:author="Emily Wern Jien Yap" w:date="2017-06-16T12:31:00Z">
        <w:r w:rsidR="00DA1812">
          <w:rPr>
            <w:vertAlign w:val="superscript"/>
          </w:rPr>
          <w:t xml:space="preserve"> </w:t>
        </w:r>
      </w:ins>
      <w:r w:rsidR="000C1092">
        <w:rPr>
          <w:rStyle w:val="FootnoteReference"/>
        </w:rPr>
        <w:footnoteReference w:id="2"/>
      </w:r>
      <w:r w:rsidRPr="008E03F2">
        <w:t xml:space="preserve">, </w:t>
      </w:r>
      <w:commentRangeEnd w:id="1"/>
      <w:r w:rsidR="000C1092">
        <w:rPr>
          <w:rStyle w:val="CommentReference"/>
        </w:rPr>
        <w:commentReference w:id="1"/>
      </w:r>
      <w:commentRangeEnd w:id="2"/>
      <w:r w:rsidR="00885AA3">
        <w:rPr>
          <w:rStyle w:val="CommentReference"/>
        </w:rPr>
        <w:commentReference w:id="2"/>
      </w:r>
      <w:r w:rsidRPr="008E03F2">
        <w:t xml:space="preserve">John </w:t>
      </w:r>
      <w:r w:rsidR="004D1199" w:rsidRPr="008E03F2">
        <w:t xml:space="preserve">E. </w:t>
      </w:r>
      <w:commentRangeStart w:id="6"/>
      <w:commentRangeStart w:id="7"/>
      <w:commentRangeStart w:id="8"/>
      <w:proofErr w:type="spellStart"/>
      <w:r w:rsidRPr="008E03F2">
        <w:t>Daniels</w:t>
      </w:r>
      <w:r w:rsidR="004D1199" w:rsidRPr="008E03F2">
        <w:rPr>
          <w:vertAlign w:val="superscript"/>
        </w:rPr>
        <w:t>a</w:t>
      </w:r>
      <w:commentRangeEnd w:id="6"/>
      <w:proofErr w:type="spellEnd"/>
      <w:r w:rsidR="00A01D2E" w:rsidRPr="008E03F2">
        <w:rPr>
          <w:rStyle w:val="CommentReference"/>
        </w:rPr>
        <w:commentReference w:id="6"/>
      </w:r>
      <w:commentRangeEnd w:id="7"/>
      <w:r w:rsidR="00406873">
        <w:rPr>
          <w:rStyle w:val="CommentReference"/>
        </w:rPr>
        <w:commentReference w:id="7"/>
      </w:r>
      <w:commentRangeEnd w:id="8"/>
      <w:r w:rsidR="00885AA3">
        <w:rPr>
          <w:rStyle w:val="CommentReference"/>
        </w:rPr>
        <w:commentReference w:id="8"/>
      </w:r>
    </w:p>
    <w:p w14:paraId="7292A25A" w14:textId="2E98C1DE" w:rsidR="00822097" w:rsidRPr="008E03F2" w:rsidRDefault="004D1199" w:rsidP="007C6602">
      <w:r w:rsidRPr="008E03F2">
        <w:rPr>
          <w:vertAlign w:val="superscript"/>
        </w:rPr>
        <w:t xml:space="preserve">a </w:t>
      </w:r>
      <w:r w:rsidRPr="008E03F2">
        <w:t xml:space="preserve">School of Materials Science and Engineering, </w:t>
      </w:r>
      <w:r w:rsidR="002251A0" w:rsidRPr="008E03F2">
        <w:t>UNSW Australia</w:t>
      </w:r>
      <w:r w:rsidRPr="008E03F2">
        <w:t>, NSW 2052, Australia</w:t>
      </w:r>
    </w:p>
    <w:p w14:paraId="115849A8" w14:textId="340067FE" w:rsidR="00D57FF4" w:rsidRDefault="00DA1812" w:rsidP="007C6602">
      <w:r>
        <w:rPr>
          <w:vertAlign w:val="superscript"/>
        </w:rPr>
        <w:t>b</w:t>
      </w:r>
      <w:r w:rsidR="004D1199" w:rsidRPr="008E03F2">
        <w:rPr>
          <w:vertAlign w:val="superscript"/>
        </w:rPr>
        <w:t xml:space="preserve"> </w:t>
      </w:r>
      <w:r w:rsidR="004D1199" w:rsidRPr="008E03F2">
        <w:t>Department of Physics, Technical</w:t>
      </w:r>
      <w:r w:rsidR="001F48B5" w:rsidRPr="008E03F2">
        <w:t xml:space="preserve"> University of Denmark,</w:t>
      </w:r>
      <w:r w:rsidR="004B73B0" w:rsidRPr="008E03F2">
        <w:t xml:space="preserve"> 2800</w:t>
      </w:r>
      <w:r w:rsidR="009D0403" w:rsidRPr="008E03F2">
        <w:t xml:space="preserve"> </w:t>
      </w:r>
      <w:proofErr w:type="spellStart"/>
      <w:r w:rsidR="009D0403" w:rsidRPr="008E03F2">
        <w:t>Kongens</w:t>
      </w:r>
      <w:proofErr w:type="spellEnd"/>
      <w:r w:rsidR="004D1199" w:rsidRPr="008E03F2">
        <w:t xml:space="preserve"> </w:t>
      </w:r>
      <w:proofErr w:type="spellStart"/>
      <w:r w:rsidR="004D1199" w:rsidRPr="008E03F2">
        <w:t>Lyngby</w:t>
      </w:r>
      <w:proofErr w:type="spellEnd"/>
      <w:r w:rsidR="004D1199" w:rsidRPr="008E03F2">
        <w:t>, Denmark</w:t>
      </w:r>
    </w:p>
    <w:p w14:paraId="225F636D" w14:textId="719CC4BC" w:rsidR="00F61CF3" w:rsidRPr="008E03F2" w:rsidRDefault="00F61CF3" w:rsidP="007C6602">
      <w:r>
        <w:t xml:space="preserve">Corresponding author: </w:t>
      </w:r>
      <w:r w:rsidR="00612AFD">
        <w:t>j.daniels@unsw.edu.au</w:t>
      </w:r>
    </w:p>
    <w:p w14:paraId="677CA308" w14:textId="52DD4379" w:rsidR="00C11EF7" w:rsidRPr="008E03F2" w:rsidRDefault="00AF3BA3" w:rsidP="007C6602">
      <w:r w:rsidRPr="008E03F2">
        <w:rPr>
          <w:b/>
        </w:rPr>
        <w:t>Abstract</w:t>
      </w:r>
      <w:r w:rsidR="00B32E3F" w:rsidRPr="008E03F2">
        <w:rPr>
          <w:b/>
        </w:rPr>
        <w:t xml:space="preserve"> (100 words)</w:t>
      </w:r>
    </w:p>
    <w:p w14:paraId="75AFD19D" w14:textId="7F169533" w:rsidR="002251A0" w:rsidRPr="008E03F2" w:rsidDel="00A95CF9" w:rsidRDefault="00AF3BA3" w:rsidP="002251A0">
      <w:pPr>
        <w:rPr>
          <w:del w:id="9" w:author="JohnD" w:date="2017-07-05T14:34:00Z"/>
          <w:b/>
        </w:rPr>
      </w:pPr>
      <w:del w:id="10" w:author="JohnD" w:date="2017-07-05T14:34:00Z">
        <w:r w:rsidRPr="008E03F2" w:rsidDel="00A95CF9">
          <w:delText xml:space="preserve">The </w:delText>
        </w:r>
        <w:r w:rsidR="00CE70B8" w:rsidRPr="008E03F2" w:rsidDel="00A95CF9">
          <w:delText xml:space="preserve">ferroelectric and </w:delText>
        </w:r>
        <w:r w:rsidRPr="008E03F2" w:rsidDel="00A95CF9">
          <w:delText xml:space="preserve">piezoelectric properties of </w:delText>
        </w:r>
        <w:r w:rsidR="00563978" w:rsidRPr="00F6117C" w:rsidDel="00A95CF9">
          <w:rPr>
            <w:rFonts w:cs="Times New Roman"/>
          </w:rPr>
          <w:delText>(Ba</w:delText>
        </w:r>
        <w:r w:rsidR="00563978" w:rsidRPr="00F6117C" w:rsidDel="00A95CF9">
          <w:rPr>
            <w:rFonts w:cs="Times New Roman"/>
            <w:vertAlign w:val="subscript"/>
          </w:rPr>
          <w:delText>0.85</w:delText>
        </w:r>
        <w:r w:rsidR="00563978" w:rsidRPr="00F6117C" w:rsidDel="00A95CF9">
          <w:rPr>
            <w:rFonts w:cs="Times New Roman"/>
          </w:rPr>
          <w:delText>Ca</w:delText>
        </w:r>
        <w:r w:rsidR="00563978" w:rsidRPr="00F6117C" w:rsidDel="00A95CF9">
          <w:rPr>
            <w:rFonts w:cs="Times New Roman"/>
            <w:vertAlign w:val="subscript"/>
          </w:rPr>
          <w:delText>0.15</w:delText>
        </w:r>
        <w:r w:rsidR="00563978" w:rsidRPr="00F6117C" w:rsidDel="00A95CF9">
          <w:rPr>
            <w:rFonts w:cs="Times New Roman"/>
          </w:rPr>
          <w:delText>)(Zr</w:delText>
        </w:r>
        <w:r w:rsidR="00563978" w:rsidRPr="00F6117C" w:rsidDel="00A95CF9">
          <w:rPr>
            <w:rFonts w:cs="Times New Roman"/>
            <w:vertAlign w:val="subscript"/>
          </w:rPr>
          <w:delText>0.1</w:delText>
        </w:r>
        <w:r w:rsidR="00563978" w:rsidRPr="00F6117C" w:rsidDel="00A95CF9">
          <w:rPr>
            <w:rFonts w:cs="Times New Roman"/>
          </w:rPr>
          <w:delText>Ti</w:delText>
        </w:r>
        <w:r w:rsidR="00563978" w:rsidRPr="00F6117C" w:rsidDel="00A95CF9">
          <w:rPr>
            <w:rFonts w:cs="Times New Roman"/>
            <w:vertAlign w:val="subscript"/>
          </w:rPr>
          <w:delText>0.9</w:delText>
        </w:r>
        <w:r w:rsidR="00563978" w:rsidRPr="00F6117C" w:rsidDel="00A95CF9">
          <w:rPr>
            <w:rFonts w:cs="Times New Roman"/>
          </w:rPr>
          <w:delText>)O</w:delText>
        </w:r>
        <w:r w:rsidR="00563978" w:rsidRPr="00F6117C" w:rsidDel="00A95CF9">
          <w:rPr>
            <w:rFonts w:cs="Times New Roman"/>
            <w:vertAlign w:val="subscript"/>
          </w:rPr>
          <w:delText>3</w:delText>
        </w:r>
        <w:r w:rsidR="00563978" w:rsidDel="00A95CF9">
          <w:delText xml:space="preserve"> </w:delText>
        </w:r>
        <w:r w:rsidRPr="008E03F2" w:rsidDel="00A95CF9">
          <w:delText xml:space="preserve">(BCZT) </w:delText>
        </w:r>
        <w:r w:rsidR="00C11EF7" w:rsidRPr="008E03F2" w:rsidDel="00A95CF9">
          <w:delText xml:space="preserve">ceramics </w:delText>
        </w:r>
        <w:r w:rsidRPr="008E03F2" w:rsidDel="00A95CF9">
          <w:delText xml:space="preserve">were measured as a function of porosity. </w:delText>
        </w:r>
        <w:r w:rsidR="00C11EF7" w:rsidRPr="008E03F2" w:rsidDel="00A95CF9">
          <w:delText xml:space="preserve">Porous BCZT </w:delText>
        </w:r>
        <w:r w:rsidR="00612AFD" w:rsidDel="00A95CF9">
          <w:delText xml:space="preserve">ceramics </w:delText>
        </w:r>
        <w:r w:rsidR="00C11EF7" w:rsidRPr="008E03F2" w:rsidDel="00A95CF9">
          <w:delText>were fabricated using the sacrificial fugitive technique.</w:delText>
        </w:r>
        <w:r w:rsidRPr="008E03F2" w:rsidDel="00A95CF9">
          <w:delText xml:space="preserve"> </w:delText>
        </w:r>
        <w:r w:rsidR="00C11EF7" w:rsidRPr="008E03F2" w:rsidDel="00A95CF9">
          <w:delText xml:space="preserve">Two different pore morphologies were induced by </w:delText>
        </w:r>
        <w:r w:rsidR="00B32E3F" w:rsidRPr="008E03F2" w:rsidDel="00A95CF9">
          <w:delText>adding</w:delText>
        </w:r>
        <w:r w:rsidR="00C11EF7" w:rsidRPr="008E03F2" w:rsidDel="00A95CF9">
          <w:delText xml:space="preserve"> </w:delText>
        </w:r>
        <w:r w:rsidR="00013ED8" w:rsidRPr="008E03F2" w:rsidDel="00A95CF9">
          <w:delText>polymeric microsphere</w:delText>
        </w:r>
        <w:r w:rsidR="00644DDD" w:rsidRPr="008E03F2" w:rsidDel="00A95CF9">
          <w:delText>s</w:delText>
        </w:r>
        <w:r w:rsidR="00013ED8" w:rsidRPr="008E03F2" w:rsidDel="00A95CF9">
          <w:delText xml:space="preserve"> and fibre</w:delText>
        </w:r>
        <w:r w:rsidR="00644DDD" w:rsidRPr="008E03F2" w:rsidDel="00A95CF9">
          <w:delText>s</w:delText>
        </w:r>
        <w:r w:rsidR="00013ED8" w:rsidRPr="008E03F2" w:rsidDel="00A95CF9">
          <w:delText xml:space="preserve"> </w:delText>
        </w:r>
        <w:r w:rsidR="00C11EF7" w:rsidRPr="008E03F2" w:rsidDel="00A95CF9">
          <w:delText>as the pore-forming agents</w:delText>
        </w:r>
        <w:commentRangeStart w:id="11"/>
        <w:r w:rsidR="00C11EF7" w:rsidRPr="008E03F2" w:rsidDel="00A95CF9">
          <w:delText xml:space="preserve">. </w:delText>
        </w:r>
        <w:r w:rsidRPr="008E03F2" w:rsidDel="00A95CF9">
          <w:delText xml:space="preserve">It was found that </w:delText>
        </w:r>
        <w:r w:rsidR="00306788" w:rsidRPr="008E03F2" w:rsidDel="00A95CF9">
          <w:delText xml:space="preserve">even </w:delText>
        </w:r>
        <w:r w:rsidR="00B32E3F" w:rsidRPr="008E03F2" w:rsidDel="00A95CF9">
          <w:delText xml:space="preserve">at </w:delText>
        </w:r>
        <w:r w:rsidR="00C11EF7" w:rsidRPr="008E03F2" w:rsidDel="00A95CF9">
          <w:delText xml:space="preserve">a </w:delText>
        </w:r>
        <w:r w:rsidR="00013ED8" w:rsidRPr="008E03F2" w:rsidDel="00A95CF9">
          <w:delText xml:space="preserve">high level </w:delText>
        </w:r>
        <w:r w:rsidR="00612AFD" w:rsidRPr="008E03F2" w:rsidDel="00A95CF9">
          <w:delText xml:space="preserve">of </w:delText>
        </w:r>
        <w:r w:rsidR="00C11EF7" w:rsidRPr="008E03F2" w:rsidDel="00A95CF9">
          <w:delText>porosity</w:delText>
        </w:r>
        <w:r w:rsidR="00612AFD" w:rsidDel="00A95CF9">
          <w:delText>,</w:delText>
        </w:r>
        <w:r w:rsidR="00C11EF7" w:rsidRPr="008E03F2" w:rsidDel="00A95CF9">
          <w:delText xml:space="preserve"> </w:delText>
        </w:r>
        <w:r w:rsidR="000C6BF1" w:rsidDel="00A95CF9">
          <w:delText>20.8%</w:delText>
        </w:r>
        <w:r w:rsidR="00306788" w:rsidRPr="008E03F2" w:rsidDel="00A95CF9">
          <w:delText>, th</w:delText>
        </w:r>
        <w:r w:rsidR="00C11EF7" w:rsidRPr="008E03F2" w:rsidDel="00A95CF9">
          <w:delText>is material</w:delText>
        </w:r>
        <w:r w:rsidR="00306788" w:rsidRPr="008E03F2" w:rsidDel="00A95CF9">
          <w:delText xml:space="preserve"> can be electrically poled and act as </w:delText>
        </w:r>
        <w:r w:rsidR="00013ED8" w:rsidRPr="008E03F2" w:rsidDel="00A95CF9">
          <w:delText xml:space="preserve">a </w:delText>
        </w:r>
        <w:r w:rsidR="00306788" w:rsidRPr="008E03F2" w:rsidDel="00A95CF9">
          <w:delText>piezoelectric element</w:delText>
        </w:r>
        <w:commentRangeEnd w:id="11"/>
        <w:r w:rsidR="001564C4" w:rsidDel="00A95CF9">
          <w:rPr>
            <w:rStyle w:val="CommentReference"/>
          </w:rPr>
          <w:commentReference w:id="11"/>
        </w:r>
        <w:r w:rsidR="00013ED8" w:rsidRPr="008E03F2" w:rsidDel="00A95CF9">
          <w:delText xml:space="preserve">. With the benefit of being a lead-free piezoelectric material, </w:delText>
        </w:r>
        <w:r w:rsidR="00B32E3F" w:rsidRPr="008E03F2" w:rsidDel="00A95CF9">
          <w:delText xml:space="preserve">porous BCZT </w:delText>
        </w:r>
        <w:r w:rsidR="00612AFD" w:rsidDel="00A95CF9">
          <w:delText xml:space="preserve">ceramics </w:delText>
        </w:r>
        <w:r w:rsidR="00644DDD" w:rsidRPr="008E03F2" w:rsidDel="00A95CF9">
          <w:delText>may</w:delText>
        </w:r>
        <w:r w:rsidR="00B32E3F" w:rsidRPr="008E03F2" w:rsidDel="00A95CF9">
          <w:delText xml:space="preserve"> be considered</w:delText>
        </w:r>
        <w:r w:rsidR="00013ED8" w:rsidRPr="008E03F2" w:rsidDel="00A95CF9">
          <w:delText xml:space="preserve"> </w:delText>
        </w:r>
        <w:r w:rsidR="00B32E3F" w:rsidRPr="008E03F2" w:rsidDel="00A95CF9">
          <w:delText>for acoustic impedance matching</w:delText>
        </w:r>
        <w:r w:rsidR="00644DDD" w:rsidRPr="008E03F2" w:rsidDel="00A95CF9">
          <w:delText xml:space="preserve"> in actuator and sensor</w:delText>
        </w:r>
        <w:r w:rsidR="00B32E3F" w:rsidRPr="008E03F2" w:rsidDel="00A95CF9">
          <w:delText xml:space="preserve"> applications</w:delText>
        </w:r>
        <w:r w:rsidR="00644DDD" w:rsidRPr="008E03F2" w:rsidDel="00A95CF9">
          <w:delText>,</w:delText>
        </w:r>
        <w:r w:rsidR="00B32E3F" w:rsidRPr="008E03F2" w:rsidDel="00A95CF9">
          <w:delText xml:space="preserve"> </w:delText>
        </w:r>
        <w:r w:rsidR="00644DDD" w:rsidRPr="008E03F2" w:rsidDel="00A95CF9">
          <w:delText xml:space="preserve">and </w:delText>
        </w:r>
        <w:r w:rsidR="00B32E3F" w:rsidRPr="008E03F2" w:rsidDel="00A95CF9">
          <w:delText>also as a</w:delText>
        </w:r>
        <w:r w:rsidR="00644DDD" w:rsidRPr="008E03F2" w:rsidDel="00A95CF9">
          <w:delText xml:space="preserve"> functional</w:delText>
        </w:r>
        <w:r w:rsidR="00B32E3F" w:rsidRPr="008E03F2" w:rsidDel="00A95CF9">
          <w:delText xml:space="preserve"> </w:delText>
        </w:r>
        <w:r w:rsidR="00644DDD" w:rsidRPr="008E03F2" w:rsidDel="00A95CF9">
          <w:delText>component in biomedical applications</w:delText>
        </w:r>
        <w:r w:rsidR="00B32E3F" w:rsidRPr="008E03F2" w:rsidDel="00A95CF9">
          <w:delText xml:space="preserve">. </w:delText>
        </w:r>
      </w:del>
    </w:p>
    <w:p w14:paraId="4B9F9199" w14:textId="529BB0AD" w:rsidR="00644DDD" w:rsidRPr="00552EE3" w:rsidDel="007D3FCB" w:rsidRDefault="00AD6B9A" w:rsidP="00A95CF9">
      <w:pPr>
        <w:rPr>
          <w:del w:id="12" w:author="Emily Wern Jien Yap" w:date="2017-06-22T16:51:00Z"/>
        </w:rPr>
      </w:pPr>
      <w:r>
        <w:t xml:space="preserve">The ferroelectric and piezoelectric properties of </w:t>
      </w:r>
      <w:r w:rsidRPr="00F6117C">
        <w:rPr>
          <w:rFonts w:cs="Times New Roman"/>
        </w:rPr>
        <w:t>(Ba</w:t>
      </w:r>
      <w:r w:rsidRPr="00F6117C">
        <w:rPr>
          <w:rFonts w:cs="Times New Roman"/>
          <w:vertAlign w:val="subscript"/>
        </w:rPr>
        <w:t>0.85</w:t>
      </w:r>
      <w:r w:rsidRPr="00F6117C">
        <w:rPr>
          <w:rFonts w:cs="Times New Roman"/>
        </w:rPr>
        <w:t>Ca</w:t>
      </w:r>
      <w:r w:rsidRPr="00F6117C">
        <w:rPr>
          <w:rFonts w:cs="Times New Roman"/>
          <w:vertAlign w:val="subscript"/>
        </w:rPr>
        <w:t>0.</w:t>
      </w:r>
      <w:proofErr w:type="gramStart"/>
      <w:r w:rsidRPr="00F6117C">
        <w:rPr>
          <w:rFonts w:cs="Times New Roman"/>
          <w:vertAlign w:val="subscript"/>
        </w:rPr>
        <w:t>15</w:t>
      </w:r>
      <w:r w:rsidRPr="00F6117C">
        <w:rPr>
          <w:rFonts w:cs="Times New Roman"/>
        </w:rPr>
        <w:t>)(</w:t>
      </w:r>
      <w:proofErr w:type="gramEnd"/>
      <w:r w:rsidRPr="00F6117C">
        <w:rPr>
          <w:rFonts w:cs="Times New Roman"/>
        </w:rPr>
        <w:t>Zr</w:t>
      </w:r>
      <w:r w:rsidRPr="00F6117C">
        <w:rPr>
          <w:rFonts w:cs="Times New Roman"/>
          <w:vertAlign w:val="subscript"/>
        </w:rPr>
        <w:t>0.1</w:t>
      </w:r>
      <w:r w:rsidRPr="00F6117C">
        <w:rPr>
          <w:rFonts w:cs="Times New Roman"/>
        </w:rPr>
        <w:t>Ti</w:t>
      </w:r>
      <w:r w:rsidRPr="00F6117C">
        <w:rPr>
          <w:rFonts w:cs="Times New Roman"/>
          <w:vertAlign w:val="subscript"/>
        </w:rPr>
        <w:t>0.9</w:t>
      </w:r>
      <w:r w:rsidRPr="00F6117C">
        <w:rPr>
          <w:rFonts w:cs="Times New Roman"/>
        </w:rPr>
        <w:t>)O</w:t>
      </w:r>
      <w:r w:rsidRPr="00F6117C">
        <w:rPr>
          <w:rFonts w:cs="Times New Roman"/>
          <w:vertAlign w:val="subscript"/>
        </w:rPr>
        <w:t>3</w:t>
      </w:r>
      <w:r>
        <w:t xml:space="preserve"> </w:t>
      </w:r>
      <w:r w:rsidRPr="008E03F2">
        <w:t>(BCZT) ceramics</w:t>
      </w:r>
      <w:r>
        <w:t xml:space="preserve"> were measured as a function of porosity, </w:t>
      </w:r>
      <w:r w:rsidR="00A95CF9">
        <w:t>p</w:t>
      </w:r>
      <w:r>
        <w:t>orous BCZT ceramics were fabricated using the sacrificial fugitive technique. Two different pore morphologies were induced by adding polymeric microspheres and fibres as the pore-forming agents.</w:t>
      </w:r>
      <w:r w:rsidR="007D3FCB">
        <w:t xml:space="preserve"> </w:t>
      </w:r>
      <w:r w:rsidR="005D5456">
        <w:t xml:space="preserve">Increasing porosity led to decreasing ferroelectric and piezoelectric properties due to a reduction of polarisable BCZT ceramic available. </w:t>
      </w:r>
      <w:r w:rsidR="00A95CF9" w:rsidRPr="00A95CF9">
        <w:t xml:space="preserve"> </w:t>
      </w:r>
      <w:r w:rsidR="00A95CF9" w:rsidRPr="008E03F2">
        <w:t xml:space="preserve">With the benefit of being a lead-free piezoelectric material, porous BCZT </w:t>
      </w:r>
      <w:r w:rsidR="00A95CF9">
        <w:t xml:space="preserve">ceramics </w:t>
      </w:r>
      <w:r w:rsidR="00A95CF9" w:rsidRPr="008E03F2">
        <w:t>may be considered for acoustic impedance matching in actuator and sensor applications, and also as a functional component in biomedical applications.</w:t>
      </w:r>
    </w:p>
    <w:p w14:paraId="25D94F71" w14:textId="77777777" w:rsidR="00644DDD" w:rsidRPr="008E03F2" w:rsidRDefault="00644DDD" w:rsidP="002251A0">
      <w:pPr>
        <w:rPr>
          <w:b/>
        </w:rPr>
      </w:pPr>
    </w:p>
    <w:p w14:paraId="774D715D" w14:textId="77777777" w:rsidR="007547E8" w:rsidRDefault="003E397D" w:rsidP="00406873">
      <w:pPr>
        <w:rPr>
          <w:ins w:id="13" w:author="Emily Wern Jien Yap" w:date="2017-05-26T16:47:00Z"/>
        </w:rPr>
      </w:pPr>
      <w:r w:rsidRPr="008E03F2">
        <w:rPr>
          <w:b/>
        </w:rPr>
        <w:t>Keywords</w:t>
      </w:r>
      <w:r w:rsidR="00F61CF3">
        <w:rPr>
          <w:b/>
        </w:rPr>
        <w:t xml:space="preserve"> </w:t>
      </w:r>
      <w:r w:rsidR="00406873">
        <w:rPr>
          <w:b/>
        </w:rPr>
        <w:t xml:space="preserve">: </w:t>
      </w:r>
      <w:r w:rsidR="00522E92" w:rsidRPr="008E03F2">
        <w:t xml:space="preserve">Porous material, piezoelectric ceramics, </w:t>
      </w:r>
      <w:proofErr w:type="spellStart"/>
      <w:r w:rsidR="00522E92" w:rsidRPr="008E03F2">
        <w:t>electroceramics</w:t>
      </w:r>
      <w:proofErr w:type="spellEnd"/>
      <w:r w:rsidR="00522E92" w:rsidRPr="008E03F2">
        <w:t xml:space="preserve">, three-dimensional tomography, </w:t>
      </w:r>
      <w:r w:rsidR="00821590">
        <w:t>finite element analysis</w:t>
      </w:r>
    </w:p>
    <w:p w14:paraId="529C2761" w14:textId="6FF95CD4" w:rsidR="00644DDD" w:rsidRPr="008E03F2" w:rsidRDefault="00644DDD" w:rsidP="00406873">
      <w:r w:rsidRPr="008E03F2">
        <w:br w:type="page"/>
      </w:r>
    </w:p>
    <w:p w14:paraId="078E3B63" w14:textId="757ED376" w:rsidR="00026EFF" w:rsidRPr="008E03F2" w:rsidRDefault="00612AFD" w:rsidP="00205CED">
      <w:r>
        <w:lastRenderedPageBreak/>
        <w:t>Functional p</w:t>
      </w:r>
      <w:r w:rsidR="00205CED" w:rsidRPr="008E03F2">
        <w:t xml:space="preserve">iezoelectric </w:t>
      </w:r>
      <w:r>
        <w:t>materials</w:t>
      </w:r>
      <w:r w:rsidRPr="008E03F2">
        <w:t xml:space="preserve"> </w:t>
      </w:r>
      <w:r w:rsidR="00205CED" w:rsidRPr="008E03F2">
        <w:t xml:space="preserve">have typically </w:t>
      </w:r>
      <w:r w:rsidRPr="008E03F2">
        <w:t xml:space="preserve">been </w:t>
      </w:r>
      <w:r w:rsidR="00205CED" w:rsidRPr="008E03F2">
        <w:t xml:space="preserve">produced as dense ceramics in order to achieve </w:t>
      </w:r>
      <w:r w:rsidR="005063FE" w:rsidRPr="008E03F2">
        <w:t xml:space="preserve">a </w:t>
      </w:r>
      <w:r w:rsidR="00205CED" w:rsidRPr="008E03F2">
        <w:t xml:space="preserve">high </w:t>
      </w:r>
      <w:r w:rsidR="005063FE" w:rsidRPr="008E03F2">
        <w:t>piezoelectric response</w:t>
      </w:r>
      <w:r w:rsidR="00EF7EFD" w:rsidRPr="008E03F2">
        <w:t xml:space="preserve"> and reliable performance</w:t>
      </w:r>
      <w:r w:rsidR="005063FE" w:rsidRPr="008E03F2">
        <w:t xml:space="preserve">. </w:t>
      </w:r>
      <w:r w:rsidR="00A84ED4" w:rsidRPr="008E03F2">
        <w:t>P</w:t>
      </w:r>
      <w:r w:rsidR="005063FE" w:rsidRPr="008E03F2">
        <w:t xml:space="preserve">orosity in </w:t>
      </w:r>
      <w:r w:rsidR="006B44BA" w:rsidRPr="008E03F2">
        <w:t xml:space="preserve">these materials is </w:t>
      </w:r>
      <w:r w:rsidR="00EF7EFD" w:rsidRPr="008E03F2">
        <w:t xml:space="preserve">generally </w:t>
      </w:r>
      <w:r w:rsidR="006B44BA" w:rsidRPr="008E03F2">
        <w:t>considered</w:t>
      </w:r>
      <w:r w:rsidR="003D1027" w:rsidRPr="008E03F2">
        <w:t xml:space="preserve"> a defect</w:t>
      </w:r>
      <w:r w:rsidR="00EF7EFD" w:rsidRPr="008E03F2">
        <w:t>,</w:t>
      </w:r>
      <w:r w:rsidR="005063FE" w:rsidRPr="008E03F2">
        <w:t xml:space="preserve"> reducing the </w:t>
      </w:r>
      <w:r w:rsidR="00EF7EFD" w:rsidRPr="008E03F2">
        <w:t xml:space="preserve">quality of </w:t>
      </w:r>
      <w:r w:rsidR="005063FE" w:rsidRPr="008E03F2">
        <w:t xml:space="preserve">piezoelectric </w:t>
      </w:r>
      <w:r w:rsidR="00491721" w:rsidRPr="008E03F2">
        <w:t xml:space="preserve">response </w:t>
      </w:r>
      <w:r w:rsidR="005063FE" w:rsidRPr="008E03F2">
        <w:t xml:space="preserve">and mechanical </w:t>
      </w:r>
      <w:r w:rsidR="00491721" w:rsidRPr="008E03F2">
        <w:t xml:space="preserve">stability </w:t>
      </w:r>
      <w:r w:rsidR="005063FE" w:rsidRPr="008E03F2">
        <w:t xml:space="preserve">properties. </w:t>
      </w:r>
      <w:r w:rsidR="003D1027" w:rsidRPr="008E03F2">
        <w:t xml:space="preserve">However, porous piezoelectric ceramics </w:t>
      </w:r>
      <w:r w:rsidR="00491721" w:rsidRPr="008E03F2">
        <w:t>have potential benefits in given applications. For example, porosity can be used to improve</w:t>
      </w:r>
      <w:r w:rsidR="005941F4" w:rsidRPr="008E03F2">
        <w:t xml:space="preserve"> the </w:t>
      </w:r>
      <w:r w:rsidR="003D1027" w:rsidRPr="008E03F2">
        <w:t xml:space="preserve">acoustic </w:t>
      </w:r>
      <w:r w:rsidR="005941F4" w:rsidRPr="008E03F2">
        <w:t xml:space="preserve">impedance </w:t>
      </w:r>
      <w:r w:rsidR="003D1027" w:rsidRPr="008E03F2">
        <w:t xml:space="preserve">matching between </w:t>
      </w:r>
      <w:r w:rsidR="005941F4" w:rsidRPr="008E03F2">
        <w:t xml:space="preserve">a </w:t>
      </w:r>
      <w:r w:rsidR="003D1027" w:rsidRPr="008E03F2">
        <w:t xml:space="preserve">ceramic and </w:t>
      </w:r>
      <w:r w:rsidR="005941F4" w:rsidRPr="008E03F2">
        <w:t xml:space="preserve">measurement </w:t>
      </w:r>
      <w:r w:rsidR="003D1027" w:rsidRPr="008E03F2">
        <w:t xml:space="preserve">media </w:t>
      </w:r>
      <w:r w:rsidR="005941F4" w:rsidRPr="008E03F2">
        <w:t>in</w:t>
      </w:r>
      <w:r w:rsidR="003D1027" w:rsidRPr="008E03F2">
        <w:t xml:space="preserve"> ultrasonic applications such as ultrasonic medical imaging and underwater sonar </w:t>
      </w:r>
      <w:r>
        <w:t>systems</w:t>
      </w:r>
      <w:r w:rsidRPr="008E03F2">
        <w:t xml:space="preserve"> </w:t>
      </w:r>
      <w:r w:rsidR="00314A67" w:rsidRPr="008E03F2">
        <w:fldChar w:fldCharType="begin">
          <w:fldData xml:space="preserve">PEVuZE5vdGU+PENpdGU+PEF1dGhvcj5HYWxhc3NpPC9BdXRob3I+PFllYXI+MjAwNjwvWWVhcj48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</w:fldData>
        </w:fldChar>
      </w:r>
      <w:r w:rsidR="00121FB2">
        <w:instrText xml:space="preserve"> ADDIN EN.CITE </w:instrText>
      </w:r>
      <w:r w:rsidR="00121FB2">
        <w:fldChar w:fldCharType="begin">
          <w:fldData xml:space="preserve">PEVuZE5vdGU+PENpdGU+PEF1dGhvcj5HYWxhc3NpPC9BdXRob3I+PFllYXI+MjAwNjwvWWVhcj48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</w:fldData>
        </w:fldChar>
      </w:r>
      <w:r w:rsidR="00121FB2">
        <w:instrText xml:space="preserve"> ADDIN EN.CITE.DATA </w:instrText>
      </w:r>
      <w:r w:rsidR="00121FB2">
        <w:fldChar w:fldCharType="end"/>
      </w:r>
      <w:r w:rsidR="00314A67" w:rsidRPr="008E03F2">
        <w:fldChar w:fldCharType="separate"/>
      </w:r>
      <w:r w:rsidR="00121FB2">
        <w:rPr>
          <w:noProof/>
        </w:rPr>
        <w:t>[1-4]</w:t>
      </w:r>
      <w:r w:rsidR="00314A67" w:rsidRPr="008E03F2">
        <w:fldChar w:fldCharType="end"/>
      </w:r>
      <w:r w:rsidR="003D1027" w:rsidRPr="008E03F2">
        <w:t xml:space="preserve">. </w:t>
      </w:r>
      <w:r w:rsidR="005941F4" w:rsidRPr="008E03F2">
        <w:t xml:space="preserve">Additionally, porous ceramics might have value for </w:t>
      </w:r>
      <w:r w:rsidR="000A276E" w:rsidRPr="008E03F2">
        <w:t xml:space="preserve">the </w:t>
      </w:r>
      <w:r w:rsidR="005941F4" w:rsidRPr="008E03F2">
        <w:t>incorporation of functional devices into biological systems, where cell infiltration may be of benefit</w:t>
      </w:r>
      <w:r w:rsidR="000541DB" w:rsidRPr="008E03F2">
        <w:t xml:space="preserve"> </w:t>
      </w:r>
      <w:r w:rsidR="00137CE1" w:rsidRPr="008E03F2">
        <w:fldChar w:fldCharType="begin">
          <w:fldData xml:space="preserve">PEVuZE5vdGU+PENpdGU+PEF1dGhvcj5CYXh0ZXI8L0F1dGhvcj48WWVhcj4yMDEwPC9ZZWFyPjxS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</w:fldData>
        </w:fldChar>
      </w:r>
      <w:r w:rsidR="000A676A">
        <w:instrText xml:space="preserve"> ADDIN EN.CITE </w:instrText>
      </w:r>
      <w:r w:rsidR="000A676A">
        <w:fldChar w:fldCharType="begin">
          <w:fldData xml:space="preserve">PEVuZE5vdGU+PENpdGU+PEF1dGhvcj5CYXh0ZXI8L0F1dGhvcj48WWVhcj4yMDEwPC9ZZWFyPjxS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</w:fldData>
        </w:fldChar>
      </w:r>
      <w:r w:rsidR="000A676A">
        <w:instrText xml:space="preserve"> ADDIN EN.CITE.DATA </w:instrText>
      </w:r>
      <w:r w:rsidR="000A676A">
        <w:fldChar w:fldCharType="end"/>
      </w:r>
      <w:r w:rsidR="00137CE1" w:rsidRPr="008E03F2">
        <w:fldChar w:fldCharType="separate"/>
      </w:r>
      <w:r w:rsidR="00121FB2">
        <w:rPr>
          <w:noProof/>
        </w:rPr>
        <w:t>[5, 6]</w:t>
      </w:r>
      <w:r w:rsidR="00137CE1" w:rsidRPr="008E03F2">
        <w:fldChar w:fldCharType="end"/>
      </w:r>
      <w:r w:rsidR="00137CE1" w:rsidRPr="008E03F2">
        <w:t>;</w:t>
      </w:r>
      <w:r w:rsidR="000541DB" w:rsidRPr="008E03F2">
        <w:t xml:space="preserve"> a</w:t>
      </w:r>
      <w:r w:rsidR="00D57FF4" w:rsidRPr="008E03F2">
        <w:t xml:space="preserve">s has been proposed for potential bone replacement materials, where </w:t>
      </w:r>
      <w:r w:rsidR="000B0A6C">
        <w:t xml:space="preserve">the </w:t>
      </w:r>
      <w:r w:rsidR="00D57FF4" w:rsidRPr="008E03F2">
        <w:t>piezoelectric charge</w:t>
      </w:r>
      <w:r w:rsidR="000A276E" w:rsidRPr="008E03F2">
        <w:t xml:space="preserve"> generated under stress</w:t>
      </w:r>
      <w:r w:rsidR="00D57FF4" w:rsidRPr="008E03F2">
        <w:t xml:space="preserve"> </w:t>
      </w:r>
      <w:r w:rsidR="000541DB" w:rsidRPr="008E03F2">
        <w:t>can be utilised to</w:t>
      </w:r>
      <w:r w:rsidR="00D57FF4" w:rsidRPr="008E03F2">
        <w:t xml:space="preserve"> encourage cellular growth.</w:t>
      </w:r>
    </w:p>
    <w:p w14:paraId="0E94AA17" w14:textId="65B46582" w:rsidR="0002170C" w:rsidRPr="008E03F2" w:rsidRDefault="00EF5F92" w:rsidP="00205CED">
      <w:r w:rsidRPr="008E03F2">
        <w:t>T</w:t>
      </w:r>
      <w:r w:rsidR="0002170C" w:rsidRPr="008E03F2">
        <w:t>he drawback</w:t>
      </w:r>
      <w:r w:rsidRPr="008E03F2">
        <w:t xml:space="preserve"> of</w:t>
      </w:r>
      <w:r w:rsidR="0002170C" w:rsidRPr="008E03F2">
        <w:t xml:space="preserve"> porous </w:t>
      </w:r>
      <w:proofErr w:type="spellStart"/>
      <w:r w:rsidR="0002170C" w:rsidRPr="008E03F2">
        <w:t>electroceramics</w:t>
      </w:r>
      <w:proofErr w:type="spellEnd"/>
      <w:r w:rsidRPr="008E03F2">
        <w:t>, however,</w:t>
      </w:r>
      <w:r w:rsidR="0002170C" w:rsidRPr="008E03F2">
        <w:t xml:space="preserve"> is their intrinsic defects of pores </w:t>
      </w:r>
      <w:r w:rsidR="000F50CF" w:rsidRPr="008E03F2">
        <w:t>make</w:t>
      </w:r>
      <w:r w:rsidR="0002170C" w:rsidRPr="008E03F2">
        <w:t xml:space="preserve"> them susceptible to dielectric breakdown</w:t>
      </w:r>
      <w:r w:rsidR="000A276E" w:rsidRPr="008E03F2">
        <w:t xml:space="preserve"> and mechanical failure</w:t>
      </w:r>
      <w:r w:rsidR="004568B4" w:rsidRPr="008E03F2">
        <w:t xml:space="preserve"> </w:t>
      </w:r>
      <w:r w:rsidR="004568B4" w:rsidRPr="008E03F2">
        <w:fldChar w:fldCharType="begin">
          <w:fldData xml:space="preserve">PEVuZE5vdGU+PENpdGU+PEF1dGhvcj5HZXJzb248L0F1dGhvcj48WWVhcj4xOTU5PC9ZZWFyPjxS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</w:fldData>
        </w:fldChar>
      </w:r>
      <w:r w:rsidR="00B16EE7">
        <w:instrText xml:space="preserve"> ADDIN EN.CITE </w:instrText>
      </w:r>
      <w:r w:rsidR="00B16EE7">
        <w:fldChar w:fldCharType="begin">
          <w:fldData xml:space="preserve">PEVuZE5vdGU+PENpdGU+PEF1dGhvcj5HZXJzb248L0F1dGhvcj48WWVhcj4xOTU5PC9ZZWFyPjxS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</w:fldData>
        </w:fldChar>
      </w:r>
      <w:r w:rsidR="00B16EE7">
        <w:instrText xml:space="preserve"> ADDIN EN.CITE.DATA </w:instrText>
      </w:r>
      <w:r w:rsidR="00B16EE7">
        <w:fldChar w:fldCharType="end"/>
      </w:r>
      <w:r w:rsidR="004568B4" w:rsidRPr="008E03F2">
        <w:fldChar w:fldCharType="separate"/>
      </w:r>
      <w:r w:rsidR="00137CE1" w:rsidRPr="008E03F2">
        <w:rPr>
          <w:noProof/>
        </w:rPr>
        <w:t>[7-9]</w:t>
      </w:r>
      <w:r w:rsidR="004568B4" w:rsidRPr="008E03F2">
        <w:fldChar w:fldCharType="end"/>
      </w:r>
      <w:r w:rsidR="0002170C" w:rsidRPr="008E03F2">
        <w:t xml:space="preserve">. The air-filled pores have a lower </w:t>
      </w:r>
      <w:r w:rsidR="001E27B8" w:rsidRPr="008E03F2">
        <w:t>dielectric</w:t>
      </w:r>
      <w:r w:rsidR="004B4A56">
        <w:t xml:space="preserve"> breakdown</w:t>
      </w:r>
      <w:r w:rsidR="0002170C" w:rsidRPr="008E03F2">
        <w:t xml:space="preserve"> strength an</w:t>
      </w:r>
      <w:r w:rsidR="005E3D1B" w:rsidRPr="008E03F2">
        <w:t xml:space="preserve">d </w:t>
      </w:r>
      <w:r w:rsidR="0002170C" w:rsidRPr="008E03F2">
        <w:t>permittivity</w:t>
      </w:r>
      <w:r w:rsidR="00036423">
        <w:t>,</w:t>
      </w:r>
      <w:r w:rsidR="0002170C" w:rsidRPr="008E03F2">
        <w:t xml:space="preserve"> wh</w:t>
      </w:r>
      <w:r w:rsidR="005279E9" w:rsidRPr="008E03F2">
        <w:t xml:space="preserve">ich significantly increases </w:t>
      </w:r>
      <w:r w:rsidRPr="008E03F2">
        <w:t>the probability</w:t>
      </w:r>
      <w:r w:rsidR="00CA0E17" w:rsidRPr="008E03F2">
        <w:t xml:space="preserve"> for partial discharge</w:t>
      </w:r>
      <w:r w:rsidR="005E3D1B" w:rsidRPr="008E03F2">
        <w:t xml:space="preserve"> within the pore</w:t>
      </w:r>
      <w:r w:rsidR="004B4A56">
        <w:t xml:space="preserve"> </w:t>
      </w:r>
      <w:r w:rsidR="004B4A56">
        <w:fldChar w:fldCharType="begin"/>
      </w:r>
      <w:r w:rsidR="004B4A56">
        <w:instrText xml:space="preserve"> ADDIN EN.CITE &lt;EndNote&gt;&lt;Cite&gt;&lt;Author&gt;Zeng&lt;/Author&gt;&lt;Year&gt;2015&lt;/Year&gt;&lt;RecNum&gt;245&lt;/RecNum&gt;&lt;DisplayText&gt;[10]&lt;/DisplayText&gt;&lt;record&gt;&lt;rec-number&gt;245&lt;/rec-number&gt;&lt;foreign-keys&gt;&lt;key app="EN" db-id="52evsaxr8d5z0set20lpra2dx9ffs90rprpd" timestamp="1441862894"&gt;245&lt;/key&gt;&lt;/foreign-keys&gt;&lt;ref-type name="Journal Article"&gt;17&lt;/ref-type&gt;&lt;contributors&gt;&lt;authors&gt;&lt;author&gt;Zeng, T.&lt;/author&gt;&lt;author&gt;Lou, Q. W.&lt;/author&gt;&lt;author&gt;Bai, Y.&lt;/author&gt;&lt;author&gt;Dong, X. L.&lt;/author&gt;&lt;author&gt;Wang, Y. L.&lt;/author&gt;&lt;/authors&gt;&lt;/contributors&gt;&lt;auth-address&gt;[Zeng, Tao; Lou, Qiwei; Bai, Yang] Shanghai Univ Elect Power, Shanghai Key Lab Mat Protect &amp;amp; Adv Mat Elect Powe, Shanghai 200090, Peoples R China. [Dong, Xainlin; Wang, Yongling] Chinese Acad Sci, Key Lab Inorgan Funct Mat &amp;amp; Devices, Shanghai 200050, Peoples R China.&amp;#xD;Zeng, T (reprint author), Shanghai Univ Elect Power, Shanghai Key Lab Mat Protect &amp;amp; Adv Mat Elect Powe, 2588 Changyang Rd, Shanghai 200090, Peoples R China.&amp;#xD;zengtao@shiep.edu.cn&lt;/auth-address&gt;&lt;titles&gt;&lt;title&gt;The Dielectric Breakdown Properties of Porous PZT95/5 Ferroelectric Ceramics&lt;/title&gt;&lt;secondary-title&gt;Ferroelectrics&lt;/secondary-title&gt;&lt;/titles&gt;&lt;periodical&gt;&lt;full-title&gt;Ferroelectrics&lt;/full-title&gt;&lt;/periodical&gt;&lt;pages&gt;118-126&lt;/pages&gt;&lt;volume&gt;478&lt;/volume&gt;&lt;number&gt;1&lt;/number&gt;&lt;keywords&gt;&lt;keyword&gt;pore structure&lt;/keyword&gt;&lt;keyword&gt;Porous PZT95/5 ceramic&lt;/keyword&gt;&lt;keyword&gt;dielectric breakdown properties&lt;/keyword&gt;&lt;keyword&gt;porosity&lt;/keyword&gt;&lt;keyword&gt;Materials Science&lt;/keyword&gt;&lt;keyword&gt;Physics&lt;/keyword&gt;&lt;/keywords&gt;&lt;dates&gt;&lt;year&gt;2015&lt;/year&gt;&lt;/dates&gt;&lt;isbn&gt;0015-0193&lt;/isbn&gt;&lt;accession-num&gt;WOS:000355127700013&lt;/accession-num&gt;&lt;work-type&gt;Article&lt;/work-type&gt;&lt;urls&gt;&lt;related-urls&gt;&lt;url&gt;&amp;lt;Go to ISI&amp;gt;://WOS:000355127700013&lt;/url&gt;&lt;/related-urls&gt;&lt;/urls&gt;&lt;electronic-resource-num&gt;10.1080/00150193.2015.1011528&lt;/electronic-resource-num&gt;&lt;language&gt;English&lt;/language&gt;&lt;/record&gt;&lt;/Cite&gt;&lt;/EndNote&gt;</w:instrText>
      </w:r>
      <w:r w:rsidR="004B4A56">
        <w:fldChar w:fldCharType="separate"/>
      </w:r>
      <w:r w:rsidR="004B4A56">
        <w:rPr>
          <w:noProof/>
        </w:rPr>
        <w:t>[10]</w:t>
      </w:r>
      <w:r w:rsidR="004B4A56">
        <w:fldChar w:fldCharType="end"/>
      </w:r>
      <w:r w:rsidR="00CA0E17" w:rsidRPr="008E03F2">
        <w:t>. When the electric field is applied, electrical cha</w:t>
      </w:r>
      <w:r w:rsidR="00382B1C" w:rsidRPr="008E03F2">
        <w:t xml:space="preserve">rge </w:t>
      </w:r>
      <w:r w:rsidR="00CA0E17" w:rsidRPr="008E03F2">
        <w:t>accumulate</w:t>
      </w:r>
      <w:r w:rsidR="002251A0" w:rsidRPr="008E03F2">
        <w:t>s within the voids</w:t>
      </w:r>
      <w:r w:rsidR="00CA0E17" w:rsidRPr="008E03F2">
        <w:t xml:space="preserve"> </w:t>
      </w:r>
      <w:r w:rsidR="002251A0" w:rsidRPr="008E03F2">
        <w:t>causing arcing that ultimately</w:t>
      </w:r>
      <w:r w:rsidR="00CA0E17" w:rsidRPr="008E03F2">
        <w:t xml:space="preserve"> result</w:t>
      </w:r>
      <w:r w:rsidR="002251A0" w:rsidRPr="008E03F2">
        <w:t>s</w:t>
      </w:r>
      <w:r w:rsidR="00CA0E17" w:rsidRPr="008E03F2">
        <w:t xml:space="preserve"> in mechanical failure</w:t>
      </w:r>
      <w:r w:rsidR="00353829" w:rsidRPr="008E03F2">
        <w:t xml:space="preserve"> </w:t>
      </w:r>
      <w:r w:rsidR="00353829" w:rsidRPr="008E03F2">
        <w:fldChar w:fldCharType="begin"/>
      </w:r>
      <w:r w:rsidR="004B4A56">
        <w:instrText xml:space="preserve"> ADDIN EN.CITE &lt;EndNote&gt;&lt;Cite&gt;&lt;Author&gt;Shin&lt;/Author&gt;&lt;Year&gt;1988&lt;/Year&gt;&lt;RecNum&gt;26&lt;/RecNum&gt;&lt;DisplayText&gt;[11]&lt;/DisplayText&gt;&lt;record&gt;&lt;rec-number&gt;26&lt;/rec-number&gt;&lt;foreign-keys&gt;&lt;key app="EN" db-id="52evsaxr8d5z0set20lpra2dx9ffs90rprpd" timestamp="1398817625"&gt;26&lt;/key&gt;&lt;/foreign-keys&gt;&lt;ref-type name="Journal Article"&gt;17&lt;/ref-type&gt;&lt;contributors&gt;&lt;authors&gt;&lt;author&gt;Shin, Byoung-Chul&lt;/author&gt;&lt;author&gt;Kim, Ho-Gi&lt;/author&gt;&lt;/authors&gt;&lt;/contributors&gt;&lt;titles&gt;&lt;title&gt;&lt;style face="normal" font="default" size="100%"&gt;Partial discharge, microcracking, and breakdown in BaTiO&lt;/style&gt;&lt;style face="subscript" font="default" size="100%"&gt;3&lt;/style&gt;&lt;style face="normal" font="default" size="100%"&gt; ceramics&lt;/style&gt;&lt;/title&gt;&lt;secondary-title&gt;Ferroelectrics&lt;/secondary-title&gt;&lt;/titles&gt;&lt;periodical&gt;&lt;full-title&gt;Ferroelectrics&lt;/full-title&gt;&lt;/periodical&gt;&lt;pages&gt;161-166&lt;/pages&gt;&lt;volume&gt;77&lt;/volume&gt;&lt;number&gt;1&lt;/number&gt;&lt;dates&gt;&lt;year&gt;1988&lt;/year&gt;&lt;/dates&gt;&lt;isbn&gt;0015-0193&amp;#xD;1563-5112&lt;/isbn&gt;&lt;urls&gt;&lt;/urls&gt;&lt;electronic-resource-num&gt;10.1080/00150198808223239&lt;/electronic-resource-num&gt;&lt;/record&gt;&lt;/Cite&gt;&lt;/EndNote&gt;</w:instrText>
      </w:r>
      <w:r w:rsidR="00353829" w:rsidRPr="008E03F2">
        <w:fldChar w:fldCharType="separate"/>
      </w:r>
      <w:r w:rsidR="004B4A56">
        <w:rPr>
          <w:noProof/>
        </w:rPr>
        <w:t>[11]</w:t>
      </w:r>
      <w:r w:rsidR="00353829" w:rsidRPr="008E03F2">
        <w:fldChar w:fldCharType="end"/>
      </w:r>
      <w:r w:rsidR="00CA0E17" w:rsidRPr="008E03F2">
        <w:t xml:space="preserve">. </w:t>
      </w:r>
      <w:r w:rsidR="002251A0" w:rsidRPr="008E03F2">
        <w:t xml:space="preserve">This is particularly problematic in piezoelectric ceramics as they must undergo an electrical poling process </w:t>
      </w:r>
      <w:r w:rsidR="000B0A6C">
        <w:t>at</w:t>
      </w:r>
      <w:r w:rsidR="002251A0" w:rsidRPr="008E03F2">
        <w:t xml:space="preserve"> high DC field to activate their piezoelectric properties.</w:t>
      </w:r>
    </w:p>
    <w:p w14:paraId="7729D315" w14:textId="5926FDC2" w:rsidR="00306788" w:rsidRPr="008E03F2" w:rsidRDefault="009F24FE" w:rsidP="00205CED">
      <w:r w:rsidRPr="008E03F2">
        <w:t xml:space="preserve">The benchmark for practical piezoelectric properties in </w:t>
      </w:r>
      <w:proofErr w:type="spellStart"/>
      <w:r w:rsidR="00522E92" w:rsidRPr="008E03F2">
        <w:t>electro</w:t>
      </w:r>
      <w:r w:rsidRPr="008E03F2">
        <w:t>ceramic</w:t>
      </w:r>
      <w:proofErr w:type="spellEnd"/>
      <w:r w:rsidRPr="008E03F2">
        <w:t xml:space="preserve"> materials is set by the market leading </w:t>
      </w:r>
      <w:r w:rsidR="00A93366" w:rsidRPr="008E03F2">
        <w:t>lead zirconate titanate (</w:t>
      </w:r>
      <w:r w:rsidRPr="008E03F2">
        <w:t>PZT</w:t>
      </w:r>
      <w:r w:rsidR="00A93366" w:rsidRPr="008E03F2">
        <w:t>)</w:t>
      </w:r>
      <w:r w:rsidRPr="008E03F2">
        <w:t>, which can have a piezoelectric coefficient, d</w:t>
      </w:r>
      <w:r w:rsidRPr="008E03F2">
        <w:rPr>
          <w:vertAlign w:val="subscript"/>
        </w:rPr>
        <w:t>33</w:t>
      </w:r>
      <w:r w:rsidRPr="008E03F2">
        <w:t xml:space="preserve">, of up to 600 </w:t>
      </w:r>
      <w:proofErr w:type="spellStart"/>
      <w:r w:rsidRPr="008E03F2">
        <w:t>pC</w:t>
      </w:r>
      <w:proofErr w:type="spellEnd"/>
      <w:r w:rsidRPr="008E03F2">
        <w:t xml:space="preserve">/N </w:t>
      </w:r>
      <w:r w:rsidR="00933C4F" w:rsidRPr="008E03F2">
        <w:fldChar w:fldCharType="begin">
          <w:fldData xml:space="preserve">PEVuZE5vdGU+PENpdGU+PEF1dGhvcj5TaHJvdXQ8L0F1dGhvcj48WWVhcj4yMDA3PC9ZZWFyPjxS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</w:fldData>
        </w:fldChar>
      </w:r>
      <w:r w:rsidR="004B4A56">
        <w:instrText xml:space="preserve"> ADDIN EN.CITE </w:instrText>
      </w:r>
      <w:r w:rsidR="004B4A56">
        <w:fldChar w:fldCharType="begin">
          <w:fldData xml:space="preserve">PEVuZE5vdGU+PENpdGU+PEF1dGhvcj5TaHJvdXQ8L0F1dGhvcj48WWVhcj4yMDA3PC9ZZWFyPjxS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</w:fldData>
        </w:fldChar>
      </w:r>
      <w:r w:rsidR="004B4A56">
        <w:instrText xml:space="preserve"> ADDIN EN.CITE.DATA </w:instrText>
      </w:r>
      <w:r w:rsidR="004B4A56">
        <w:fldChar w:fldCharType="end"/>
      </w:r>
      <w:r w:rsidR="00933C4F" w:rsidRPr="008E03F2">
        <w:fldChar w:fldCharType="separate"/>
      </w:r>
      <w:r w:rsidR="004B4A56">
        <w:rPr>
          <w:noProof/>
        </w:rPr>
        <w:t>[12]</w:t>
      </w:r>
      <w:r w:rsidR="00933C4F" w:rsidRPr="008E03F2">
        <w:fldChar w:fldCharType="end"/>
      </w:r>
      <w:r w:rsidR="00FC0401" w:rsidRPr="008E03F2">
        <w:t xml:space="preserve">. </w:t>
      </w:r>
      <w:r w:rsidRPr="008E03F2">
        <w:t>While most lead-free piezoelectric ceramics have been found to exhibit a piezoelectric coefficient, d</w:t>
      </w:r>
      <w:r w:rsidRPr="008E03F2">
        <w:rPr>
          <w:vertAlign w:val="subscript"/>
        </w:rPr>
        <w:t>33</w:t>
      </w:r>
      <w:r w:rsidRPr="008E03F2">
        <w:t xml:space="preserve">, of typically ~100 to ~300 </w:t>
      </w:r>
      <w:proofErr w:type="spellStart"/>
      <w:r w:rsidRPr="008E03F2">
        <w:t>pC</w:t>
      </w:r>
      <w:proofErr w:type="spellEnd"/>
      <w:r w:rsidRPr="008E03F2">
        <w:t>/N</w:t>
      </w:r>
      <w:r w:rsidR="00A93366" w:rsidRPr="008E03F2">
        <w:t xml:space="preserve"> </w:t>
      </w:r>
      <w:r w:rsidR="00A93366" w:rsidRPr="008E03F2">
        <w:fldChar w:fldCharType="begin">
          <w:fldData xml:space="preserve">PEVuZE5vdGU+PENpdGU+PEF1dGhvcj5TYWl0bzwvQXV0aG9yPjxZZWFyPjIwMDQ8L1llYXI+PFJl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</w:fldData>
        </w:fldChar>
      </w:r>
      <w:r w:rsidR="004B4A56">
        <w:instrText xml:space="preserve"> ADDIN EN.CITE </w:instrText>
      </w:r>
      <w:r w:rsidR="004B4A56">
        <w:fldChar w:fldCharType="begin">
          <w:fldData xml:space="preserve">PEVuZE5vdGU+PENpdGU+PEF1dGhvcj5TYWl0bzwvQXV0aG9yPjxZZWFyPjIwMDQ8L1llYXI+PFJl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</w:fldData>
        </w:fldChar>
      </w:r>
      <w:r w:rsidR="004B4A56">
        <w:instrText xml:space="preserve"> ADDIN EN.CITE.DATA </w:instrText>
      </w:r>
      <w:r w:rsidR="004B4A56">
        <w:fldChar w:fldCharType="end"/>
      </w:r>
      <w:r w:rsidR="00A93366" w:rsidRPr="008E03F2">
        <w:fldChar w:fldCharType="separate"/>
      </w:r>
      <w:r w:rsidR="004B4A56">
        <w:rPr>
          <w:noProof/>
        </w:rPr>
        <w:t>[12, 13]</w:t>
      </w:r>
      <w:r w:rsidR="00A93366" w:rsidRPr="008E03F2">
        <w:fldChar w:fldCharType="end"/>
      </w:r>
      <w:r w:rsidRPr="008E03F2">
        <w:t>, BCZT ceramics have reported d</w:t>
      </w:r>
      <w:r w:rsidRPr="008E03F2">
        <w:rPr>
          <w:vertAlign w:val="subscript"/>
        </w:rPr>
        <w:t>33</w:t>
      </w:r>
      <w:r w:rsidRPr="008E03F2">
        <w:t xml:space="preserve"> values of </w:t>
      </w:r>
      <w:r w:rsidR="000B0A6C">
        <w:t>up to</w:t>
      </w:r>
      <w:r w:rsidR="000B0A6C" w:rsidRPr="008E03F2">
        <w:t xml:space="preserve"> </w:t>
      </w:r>
      <w:r w:rsidRPr="008E03F2">
        <w:t xml:space="preserve">620 </w:t>
      </w:r>
      <w:proofErr w:type="spellStart"/>
      <w:r w:rsidRPr="008E03F2">
        <w:t>pC</w:t>
      </w:r>
      <w:proofErr w:type="spellEnd"/>
      <w:r w:rsidRPr="008E03F2">
        <w:t>/N</w:t>
      </w:r>
      <w:r w:rsidR="00A26B8D" w:rsidRPr="008E03F2">
        <w:t xml:space="preserve"> </w:t>
      </w:r>
      <w:r w:rsidR="00A26B8D" w:rsidRPr="008E03F2">
        <w:fldChar w:fldCharType="begin"/>
      </w:r>
      <w:r w:rsidR="004B4A56">
        <w:instrText xml:space="preserve"> ADDIN EN.CITE &lt;EndNote&gt;&lt;Cite&gt;&lt;Author&gt;Liu&lt;/Author&gt;&lt;Year&gt;2009&lt;/Year&gt;&lt;RecNum&gt;21&lt;/RecNum&gt;&lt;DisplayText&gt;[14]&lt;/DisplayText&gt;&lt;record&gt;&lt;rec-number&gt;21&lt;/rec-number&gt;&lt;foreign-keys&gt;&lt;key app="EN" db-id="52evsaxr8d5z0set20lpra2dx9ffs90rprpd" timestamp="1398817624"&gt;21&lt;/key&gt;&lt;/foreign-keys&gt;&lt;ref-type name="Journal Article"&gt;17&lt;/ref-type&gt;&lt;contributors&gt;&lt;authors&gt;&lt;author&gt;Liu, Wenfeng&lt;/author&gt;&lt;author&gt;Ren, Xiaobing&lt;/author&gt;&lt;/authors&gt;&lt;/contributors&gt;&lt;titles&gt;&lt;title&gt;Large Piezoelectric Effect in Pb-Free Ceramics&lt;/title&gt;&lt;secondary-title&gt;Physical Review Letters&lt;/secondary-title&gt;&lt;/titles&gt;&lt;periodical&gt;&lt;full-title&gt;Physical Review Letters&lt;/full-title&gt;&lt;/periodical&gt;&lt;volume&gt;103&lt;/volume&gt;&lt;number&gt;25&lt;/number&gt;&lt;dates&gt;&lt;year&gt;2009&lt;/year&gt;&lt;/dates&gt;&lt;isbn&gt;0031-9007&amp;#xD;1079-7114&lt;/isbn&gt;&lt;urls&gt;&lt;/urls&gt;&lt;electronic-resource-num&gt;10.1103/PhysRevLett.103.257602&lt;/electronic-resource-num&gt;&lt;/record&gt;&lt;/Cite&gt;&lt;/EndNote&gt;</w:instrText>
      </w:r>
      <w:r w:rsidR="00A26B8D" w:rsidRPr="008E03F2">
        <w:fldChar w:fldCharType="separate"/>
      </w:r>
      <w:r w:rsidR="004B4A56">
        <w:rPr>
          <w:noProof/>
        </w:rPr>
        <w:t>[14]</w:t>
      </w:r>
      <w:r w:rsidR="00A26B8D" w:rsidRPr="008E03F2">
        <w:fldChar w:fldCharType="end"/>
      </w:r>
      <w:r w:rsidR="00A26B8D" w:rsidRPr="008E03F2">
        <w:t>.</w:t>
      </w:r>
      <w:r w:rsidR="00306788" w:rsidRPr="008E03F2">
        <w:t xml:space="preserve"> </w:t>
      </w:r>
      <w:r w:rsidRPr="008E03F2">
        <w:t xml:space="preserve">Additionally, BCZT ceramics contain no </w:t>
      </w:r>
      <w:r w:rsidR="000A276E" w:rsidRPr="008E03F2">
        <w:t xml:space="preserve">significantly </w:t>
      </w:r>
      <w:r w:rsidRPr="008E03F2">
        <w:t xml:space="preserve">toxic elements and therefore have the potential to be used in biological environments.  While information is available on the composition dependence of the ferroelectric and piezoelectric properties of BCZT, it is unknown if these materials can be produced with porosity and retain their </w:t>
      </w:r>
      <w:r w:rsidR="000A276E" w:rsidRPr="008E03F2">
        <w:t xml:space="preserve">ferroelectric and piezoelectric </w:t>
      </w:r>
      <w:r w:rsidRPr="008E03F2">
        <w:t>properties.</w:t>
      </w:r>
    </w:p>
    <w:p w14:paraId="0A619F5C" w14:textId="653BCAD6" w:rsidR="00671A87" w:rsidRPr="008E03F2" w:rsidRDefault="00A93366" w:rsidP="00205CED">
      <w:r w:rsidRPr="008E03F2">
        <w:t>Here, porous B</w:t>
      </w:r>
      <w:r w:rsidR="000A276E" w:rsidRPr="008E03F2">
        <w:t>C</w:t>
      </w:r>
      <w:r w:rsidRPr="008E03F2">
        <w:t xml:space="preserve">ZT </w:t>
      </w:r>
      <w:r w:rsidR="000A276E" w:rsidRPr="008E03F2">
        <w:t xml:space="preserve">materials </w:t>
      </w:r>
      <w:r w:rsidRPr="008E03F2">
        <w:t xml:space="preserve">were fabricated by mixing sacrificial fugitives as pore-forming agents with ceramic powders that were then compressed together prior to sintering. Polyethylene (PE) microspheres </w:t>
      </w:r>
      <w:r w:rsidR="000A276E" w:rsidRPr="008E03F2">
        <w:t>and</w:t>
      </w:r>
      <w:r w:rsidRPr="008E03F2">
        <w:t xml:space="preserve"> fibres were added to the ceramic powders to obtain two distinct pore morphologies. It was shown that in these compositions, desirable </w:t>
      </w:r>
      <w:r w:rsidR="00000938" w:rsidRPr="008E03F2">
        <w:t xml:space="preserve">ferroelectric and </w:t>
      </w:r>
      <w:r w:rsidRPr="008E03F2">
        <w:t>piezoelectric properties were retained even when increasing the volume fraction of por</w:t>
      </w:r>
      <w:r w:rsidR="001C56ED" w:rsidRPr="008E03F2">
        <w:t>e</w:t>
      </w:r>
      <w:r w:rsidR="000C6BF1">
        <w:t>-</w:t>
      </w:r>
      <w:r w:rsidR="001C56ED" w:rsidRPr="008E03F2">
        <w:t>forming agents</w:t>
      </w:r>
      <w:r w:rsidRPr="008E03F2">
        <w:t xml:space="preserve"> to 50%. </w:t>
      </w:r>
    </w:p>
    <w:p w14:paraId="0BC633DC" w14:textId="3D362E1F" w:rsidR="00C67EA1" w:rsidRPr="008E03F2" w:rsidRDefault="009D18B7" w:rsidP="00E24FFE">
      <w:r w:rsidRPr="008E03F2">
        <w:t xml:space="preserve">The ceramic powder of </w:t>
      </w:r>
      <w:r w:rsidR="002F4679" w:rsidRPr="008E03F2">
        <w:t>BCZT</w:t>
      </w:r>
      <w:r w:rsidRPr="008E03F2">
        <w:t xml:space="preserve"> was prepared by the conventional solid-state reaction process using the raw materials viz., barium carbonate (99%, Ajax </w:t>
      </w:r>
      <w:proofErr w:type="spellStart"/>
      <w:r w:rsidRPr="008E03F2">
        <w:t>Finechem</w:t>
      </w:r>
      <w:proofErr w:type="spellEnd"/>
      <w:r w:rsidRPr="008E03F2">
        <w:t xml:space="preserve"> UNIVAR</w:t>
      </w:r>
      <w:r w:rsidRPr="008E03F2">
        <w:rPr>
          <w:rFonts w:cs="Times New Roman"/>
          <w:vertAlign w:val="superscript"/>
        </w:rPr>
        <w:t>®</w:t>
      </w:r>
      <w:r w:rsidRPr="008E03F2">
        <w:t xml:space="preserve"> Analytical Reagent), calcium </w:t>
      </w:r>
      <w:r w:rsidRPr="008E03F2">
        <w:lastRenderedPageBreak/>
        <w:t>carbo</w:t>
      </w:r>
      <w:r w:rsidR="008A5487" w:rsidRPr="008E03F2">
        <w:t>na</w:t>
      </w:r>
      <w:r w:rsidRPr="008E03F2">
        <w:t xml:space="preserve">te (99%, Ajax </w:t>
      </w:r>
      <w:proofErr w:type="spellStart"/>
      <w:r w:rsidRPr="008E03F2">
        <w:t>Finechem</w:t>
      </w:r>
      <w:proofErr w:type="spellEnd"/>
      <w:r w:rsidRPr="008E03F2">
        <w:t xml:space="preserve"> UNIVAR</w:t>
      </w:r>
      <w:r w:rsidRPr="008E03F2">
        <w:rPr>
          <w:rFonts w:cs="Times New Roman"/>
          <w:vertAlign w:val="superscript"/>
        </w:rPr>
        <w:t>®</w:t>
      </w:r>
      <w:r w:rsidRPr="008E03F2">
        <w:t xml:space="preserve"> Analytical Reagent), zirconium dioxide (99%, Sigma-Aldrich) and titanium dioxide (99.8%, Sigma-Aldrich).</w:t>
      </w:r>
      <w:r w:rsidR="006373B3" w:rsidRPr="008E03F2">
        <w:t xml:space="preserve"> </w:t>
      </w:r>
      <w:r w:rsidR="00C67EA1" w:rsidRPr="008E03F2">
        <w:t>The powders were ball-milled for 72 h with zirconia balls and 95% pure ethanol. After drying at 95</w:t>
      </w:r>
      <m:oMath>
        <m:r>
          <w:rPr>
            <w:rFonts w:ascii="Cambria Math" w:hAnsi="Cambria Math"/>
          </w:rPr>
          <m:t>°</m:t>
        </m:r>
      </m:oMath>
      <w:r w:rsidR="00C67EA1" w:rsidRPr="008E03F2">
        <w:t xml:space="preserve">C for 24 </w:t>
      </w:r>
      <w:r w:rsidR="00C67EA1" w:rsidRPr="000A676A">
        <w:t>h</w:t>
      </w:r>
      <w:r w:rsidR="00C67EA1" w:rsidRPr="008E03F2">
        <w:t>, the ground powder was calcined in a zirconia crucible at 1300</w:t>
      </w:r>
      <m:oMath>
        <m:r>
          <w:rPr>
            <w:rFonts w:ascii="Cambria Math" w:hAnsi="Cambria Math"/>
          </w:rPr>
          <m:t>°</m:t>
        </m:r>
      </m:oMath>
      <w:r w:rsidR="007219BA" w:rsidRPr="008E03F2">
        <w:t xml:space="preserve">C for 2 </w:t>
      </w:r>
      <w:r w:rsidR="007219BA" w:rsidRPr="000A676A">
        <w:t>h</w:t>
      </w:r>
      <w:r w:rsidR="00C67EA1" w:rsidRPr="008E03F2">
        <w:t xml:space="preserve"> with a heating and cooling rate of 5</w:t>
      </w:r>
      <m:oMath>
        <m:r>
          <w:rPr>
            <w:rFonts w:ascii="Cambria Math" w:hAnsi="Cambria Math"/>
          </w:rPr>
          <m:t>°</m:t>
        </m:r>
      </m:oMath>
      <w:r w:rsidR="00C67EA1" w:rsidRPr="008E03F2">
        <w:t>C/</w:t>
      </w:r>
      <w:r w:rsidR="00C67EA1" w:rsidRPr="000A676A">
        <w:t>min</w:t>
      </w:r>
      <w:r w:rsidR="00C67EA1" w:rsidRPr="008E03F2">
        <w:t xml:space="preserve">. The powders were ball-milled and calcined again before being sieved through a mesh size of 75 </w:t>
      </w:r>
      <m:oMath>
        <m:r>
          <m:rPr>
            <m:sty m:val="p"/>
          </m:rPr>
          <w:rPr>
            <w:rFonts w:ascii="Cambria Math" w:hAnsi="Cambria Math"/>
          </w:rPr>
          <m:t>μm</m:t>
        </m:r>
      </m:oMath>
      <w:r w:rsidR="00C67EA1" w:rsidRPr="008E03F2">
        <w:t xml:space="preserve"> (ASTM E-11 #212). </w:t>
      </w:r>
    </w:p>
    <w:p w14:paraId="4DC041AF" w14:textId="37307DC9" w:rsidR="00363BFA" w:rsidRPr="008E03F2" w:rsidRDefault="006373B3" w:rsidP="00E24FFE">
      <w:r w:rsidRPr="008E03F2">
        <w:t xml:space="preserve">The microspheres </w:t>
      </w:r>
      <w:r w:rsidR="000A676A">
        <w:rPr>
          <w:rFonts w:cs="Times New Roman"/>
        </w:rPr>
        <w:t xml:space="preserve">(Ø 38 – 75 µm) </w:t>
      </w:r>
      <w:r w:rsidR="00917838" w:rsidRPr="008E03F2">
        <w:t xml:space="preserve">and </w:t>
      </w:r>
      <w:r w:rsidR="00691977" w:rsidRPr="008E03F2">
        <w:t>fibres</w:t>
      </w:r>
      <w:r w:rsidR="000A676A">
        <w:t xml:space="preserve"> </w:t>
      </w:r>
      <w:r w:rsidR="000A676A">
        <w:rPr>
          <w:rFonts w:cs="Times New Roman"/>
        </w:rPr>
        <w:t xml:space="preserve">(Ø 10 µm) </w:t>
      </w:r>
      <w:r w:rsidR="00FE51D4" w:rsidRPr="008E03F2">
        <w:t xml:space="preserve">were used to create pores within the microstructure by pyrolysis during the </w:t>
      </w:r>
      <w:r w:rsidR="000541DB" w:rsidRPr="008E03F2">
        <w:t xml:space="preserve">fabrication </w:t>
      </w:r>
      <w:r w:rsidR="00FE51D4" w:rsidRPr="008E03F2">
        <w:t>process</w:t>
      </w:r>
      <w:r w:rsidRPr="008E03F2">
        <w:t xml:space="preserve">. </w:t>
      </w:r>
      <w:r w:rsidR="000541DB" w:rsidRPr="008E03F2">
        <w:t xml:space="preserve">Volume </w:t>
      </w:r>
      <w:r w:rsidR="00B846F9" w:rsidRPr="008E03F2">
        <w:t xml:space="preserve">fractions of </w:t>
      </w:r>
      <w:r w:rsidR="00FE51D4" w:rsidRPr="008E03F2">
        <w:t>10</w:t>
      </w:r>
      <w:r w:rsidR="00F61A2C" w:rsidRPr="008E03F2">
        <w:t xml:space="preserve"> vol.</w:t>
      </w:r>
      <w:r w:rsidR="00FE51D4" w:rsidRPr="008E03F2">
        <w:t>%</w:t>
      </w:r>
      <w:r w:rsidR="009D6DDA" w:rsidRPr="008E03F2">
        <w:t xml:space="preserve"> (10</w:t>
      </w:r>
      <w:r w:rsidR="00AD54A6" w:rsidRPr="008E03F2">
        <w:t xml:space="preserve">MS) </w:t>
      </w:r>
      <w:r w:rsidR="00AD54A6" w:rsidRPr="008E03F2" w:rsidDel="009D6DDA">
        <w:t>and</w:t>
      </w:r>
      <w:r w:rsidR="00FE51D4" w:rsidRPr="008E03F2">
        <w:t xml:space="preserve"> 50</w:t>
      </w:r>
      <w:r w:rsidR="00F61A2C" w:rsidRPr="008E03F2">
        <w:t xml:space="preserve"> vol.</w:t>
      </w:r>
      <w:r w:rsidR="00FE51D4" w:rsidRPr="008E03F2">
        <w:t>%</w:t>
      </w:r>
      <w:r w:rsidR="009D6DDA" w:rsidRPr="008E03F2">
        <w:t xml:space="preserve"> (50MS)</w:t>
      </w:r>
      <w:r w:rsidR="00FE51D4" w:rsidRPr="008E03F2">
        <w:t xml:space="preserve"> microspheres </w:t>
      </w:r>
      <w:commentRangeStart w:id="14"/>
      <w:r w:rsidR="00FE51D4" w:rsidRPr="008E03F2">
        <w:t xml:space="preserve">were mixed </w:t>
      </w:r>
      <w:commentRangeEnd w:id="14"/>
      <w:r w:rsidR="00885AA3">
        <w:rPr>
          <w:rStyle w:val="CommentReference"/>
        </w:rPr>
        <w:commentReference w:id="14"/>
      </w:r>
      <w:r w:rsidR="00FE51D4" w:rsidRPr="008E03F2">
        <w:t>with the BCZT powders</w:t>
      </w:r>
      <w:ins w:id="15" w:author="Emily Wern Jien Yap" w:date="2017-06-13T11:15:00Z">
        <w:r w:rsidR="00552EE3">
          <w:t xml:space="preserve"> by hand using a micro spatula</w:t>
        </w:r>
      </w:ins>
      <w:ins w:id="16" w:author="Emily Wern Jien Yap" w:date="2017-06-15T11:10:00Z">
        <w:r w:rsidR="0096551D">
          <w:t xml:space="preserve"> and mortar</w:t>
        </w:r>
      </w:ins>
      <w:r w:rsidR="00FE51D4" w:rsidRPr="008E03F2">
        <w:t xml:space="preserve">. </w:t>
      </w:r>
      <w:r w:rsidR="00552EE3">
        <w:t>A sample containing a combination of 30 vol.% microspheres and 10 vol.% fibres (30MS/10F) was produced in a similar manner</w:t>
      </w:r>
      <w:r w:rsidR="00C411F2">
        <w:t xml:space="preserve">, with </w:t>
      </w:r>
      <w:r w:rsidR="00A95CF9">
        <w:t>an</w:t>
      </w:r>
      <w:r w:rsidR="00C411F2">
        <w:t xml:space="preserve"> addition</w:t>
      </w:r>
      <w:r w:rsidR="009D69FC">
        <w:t>al</w:t>
      </w:r>
      <w:r w:rsidR="00A95CF9">
        <w:t xml:space="preserve"> step to</w:t>
      </w:r>
      <w:r w:rsidR="00C411F2">
        <w:t xml:space="preserve"> separate fibre entanglements and </w:t>
      </w:r>
      <w:r w:rsidR="0096551D">
        <w:t xml:space="preserve">ensure </w:t>
      </w:r>
      <w:r w:rsidR="00C411F2">
        <w:t xml:space="preserve">homogeneous mixing. </w:t>
      </w:r>
      <w:r w:rsidR="00584556" w:rsidRPr="008E03F2">
        <w:t>The powder mixtures were compacted into cylindrical pellets in a</w:t>
      </w:r>
      <w:r w:rsidR="000A676A">
        <w:t xml:space="preserve"> </w:t>
      </w:r>
      <w:r w:rsidR="000A676A">
        <w:rPr>
          <w:rFonts w:cs="Times New Roman"/>
        </w:rPr>
        <w:t>Ø</w:t>
      </w:r>
      <w:r w:rsidR="000A676A" w:rsidRPr="008E03F2">
        <w:t xml:space="preserve"> </w:t>
      </w:r>
      <w:r w:rsidR="00584556" w:rsidRPr="008E03F2">
        <w:t>10 mm die using a uniaxial press</w:t>
      </w:r>
      <w:r w:rsidR="00CE45D5" w:rsidRPr="008E03F2">
        <w:t xml:space="preserve"> with a pressure of 40</w:t>
      </w:r>
      <w:r w:rsidR="007219BA" w:rsidRPr="008E03F2">
        <w:t xml:space="preserve"> </w:t>
      </w:r>
      <w:r w:rsidR="00CE45D5" w:rsidRPr="008E03F2">
        <w:t xml:space="preserve">MPa for 1 </w:t>
      </w:r>
      <w:r w:rsidR="00CE45D5" w:rsidRPr="000A676A">
        <w:t>min</w:t>
      </w:r>
      <w:r w:rsidR="00584556" w:rsidRPr="008E03F2">
        <w:t xml:space="preserve">. </w:t>
      </w:r>
      <w:r w:rsidR="009F24FE" w:rsidRPr="008E03F2">
        <w:t>T</w:t>
      </w:r>
      <w:r w:rsidR="005A473A" w:rsidRPr="008E03F2">
        <w:t xml:space="preserve">he pressed powders </w:t>
      </w:r>
      <w:r w:rsidR="009F24FE" w:rsidRPr="008E03F2">
        <w:t>were</w:t>
      </w:r>
      <w:r w:rsidR="005A473A" w:rsidRPr="008E03F2">
        <w:t xml:space="preserve"> heated </w:t>
      </w:r>
      <w:commentRangeStart w:id="17"/>
      <w:commentRangeStart w:id="18"/>
      <w:r w:rsidR="005A473A" w:rsidRPr="008E03F2">
        <w:t>to 500</w:t>
      </w:r>
      <m:oMath>
        <m:r>
          <w:rPr>
            <w:rFonts w:ascii="Cambria Math" w:hAnsi="Cambria Math"/>
          </w:rPr>
          <m:t>°</m:t>
        </m:r>
      </m:oMath>
      <w:r w:rsidR="007219BA" w:rsidRPr="008E03F2">
        <w:t>C for 1 h</w:t>
      </w:r>
      <w:r w:rsidR="005A473A" w:rsidRPr="008E03F2">
        <w:t xml:space="preserve"> to allow the </w:t>
      </w:r>
      <w:r w:rsidR="002F4679" w:rsidRPr="008E03F2">
        <w:t xml:space="preserve">pore-forming agents </w:t>
      </w:r>
      <w:r w:rsidR="005A473A" w:rsidRPr="008E03F2">
        <w:t xml:space="preserve">to burn out </w:t>
      </w:r>
      <w:commentRangeEnd w:id="17"/>
      <w:r w:rsidR="00885AA3">
        <w:rPr>
          <w:rStyle w:val="CommentReference"/>
        </w:rPr>
        <w:commentReference w:id="17"/>
      </w:r>
      <w:commentRangeEnd w:id="18"/>
      <w:r w:rsidR="0054758A">
        <w:rPr>
          <w:rStyle w:val="CommentReference"/>
        </w:rPr>
        <w:commentReference w:id="18"/>
      </w:r>
      <w:r w:rsidR="005A473A" w:rsidRPr="008E03F2">
        <w:t>before sinter</w:t>
      </w:r>
      <w:r w:rsidR="009F24FE" w:rsidRPr="008E03F2">
        <w:t>ing of the ceramic</w:t>
      </w:r>
      <w:r w:rsidR="005A473A" w:rsidRPr="008E03F2">
        <w:t xml:space="preserve"> at 1450</w:t>
      </w:r>
      <m:oMath>
        <m:r>
          <w:rPr>
            <w:rFonts w:ascii="Cambria Math" w:hAnsi="Cambria Math"/>
          </w:rPr>
          <m:t>°</m:t>
        </m:r>
      </m:oMath>
      <w:r w:rsidR="005A473A" w:rsidRPr="008E03F2">
        <w:t xml:space="preserve">C </w:t>
      </w:r>
      <w:r w:rsidR="007219BA" w:rsidRPr="008E03F2">
        <w:t>for 3 h</w:t>
      </w:r>
      <w:r w:rsidR="00584556" w:rsidRPr="008E03F2">
        <w:t xml:space="preserve"> </w:t>
      </w:r>
      <w:r w:rsidR="005A473A" w:rsidRPr="008E03F2">
        <w:t>at heating and cooling rates of 5</w:t>
      </w:r>
      <m:oMath>
        <m:r>
          <w:rPr>
            <w:rFonts w:ascii="Cambria Math" w:hAnsi="Cambria Math"/>
          </w:rPr>
          <m:t>°</m:t>
        </m:r>
      </m:oMath>
      <w:r w:rsidR="005A473A" w:rsidRPr="008E03F2">
        <w:t>C/min.</w:t>
      </w:r>
      <w:r w:rsidR="00584556" w:rsidRPr="008E03F2">
        <w:t xml:space="preserve"> </w:t>
      </w:r>
      <w:ins w:id="19" w:author="Emily Wern Jien Yap" w:date="2017-06-15T11:11:00Z">
        <w:r w:rsidR="0096551D">
          <w:t>The burn-out temperature of the pore-forming agents was confirmed</w:t>
        </w:r>
      </w:ins>
      <w:ins w:id="20" w:author="Emily Wern Jien Yap" w:date="2017-06-15T11:12:00Z">
        <w:r w:rsidR="0096551D">
          <w:t xml:space="preserve"> by therm</w:t>
        </w:r>
      </w:ins>
      <w:ins w:id="21" w:author="Emily Wern Jien Yap" w:date="2017-06-15T11:13:00Z">
        <w:r w:rsidR="0096551D">
          <w:t>o</w:t>
        </w:r>
      </w:ins>
      <w:ins w:id="22" w:author="Emily Wern Jien Yap" w:date="2017-06-15T11:12:00Z">
        <w:r w:rsidR="0096551D">
          <w:t xml:space="preserve">gravimetric analysis </w:t>
        </w:r>
      </w:ins>
      <w:ins w:id="23" w:author="Emily Wern Jien Yap" w:date="2017-06-15T11:13:00Z">
        <w:r w:rsidR="0096551D">
          <w:t xml:space="preserve">of the pore-forming agents mixed with BCZT ceramic powders. </w:t>
        </w:r>
      </w:ins>
      <w:r w:rsidR="009C0AE2" w:rsidRPr="008E03F2">
        <w:t xml:space="preserve">Samples containing no </w:t>
      </w:r>
      <w:r w:rsidR="002F4679" w:rsidRPr="008E03F2">
        <w:t>pore-forming agents</w:t>
      </w:r>
      <w:r w:rsidR="005B6DE2" w:rsidRPr="008E03F2">
        <w:t xml:space="preserve"> </w:t>
      </w:r>
      <w:r w:rsidR="009C0AE2" w:rsidRPr="008E03F2">
        <w:t>were also prepared</w:t>
      </w:r>
      <w:r w:rsidR="00391AA1">
        <w:t xml:space="preserve">, which will be </w:t>
      </w:r>
      <w:r w:rsidR="00165B9C">
        <w:t xml:space="preserve">further </w:t>
      </w:r>
      <w:r w:rsidR="00391AA1">
        <w:t>referred to as 0MS</w:t>
      </w:r>
      <w:r w:rsidR="009C0AE2" w:rsidRPr="008E03F2">
        <w:t xml:space="preserve">. </w:t>
      </w:r>
      <w:commentRangeStart w:id="24"/>
      <w:commentRangeStart w:id="25"/>
      <w:r w:rsidR="00000938" w:rsidRPr="008E03F2">
        <w:t xml:space="preserve">The phase purity of the ceramics was confirmed by XRD measurements on a </w:t>
      </w:r>
      <w:proofErr w:type="spellStart"/>
      <w:r w:rsidR="00000938" w:rsidRPr="008E03F2">
        <w:t>PANalytical</w:t>
      </w:r>
      <w:proofErr w:type="spellEnd"/>
      <w:r w:rsidR="00000938" w:rsidRPr="008E03F2">
        <w:t xml:space="preserve"> Empyrean XRD system</w:t>
      </w:r>
      <w:commentRangeEnd w:id="24"/>
      <w:r w:rsidR="00885AA3">
        <w:rPr>
          <w:rStyle w:val="CommentReference"/>
        </w:rPr>
        <w:commentReference w:id="24"/>
      </w:r>
      <w:commentRangeEnd w:id="25"/>
      <w:r w:rsidR="00AD54A6">
        <w:rPr>
          <w:rStyle w:val="CommentReference"/>
        </w:rPr>
        <w:commentReference w:id="25"/>
      </w:r>
      <w:r w:rsidR="00000938" w:rsidRPr="008E03F2">
        <w:t>.</w:t>
      </w:r>
    </w:p>
    <w:p w14:paraId="752FD0F4" w14:textId="0E869D90" w:rsidR="00C359DB" w:rsidRPr="008E03F2" w:rsidRDefault="009C0AE2" w:rsidP="002A6246">
      <w:r w:rsidRPr="008E03F2">
        <w:t xml:space="preserve">The surfaces of the pellets were polished using </w:t>
      </w:r>
      <w:proofErr w:type="spellStart"/>
      <w:r w:rsidRPr="008E03F2">
        <w:t>SiC</w:t>
      </w:r>
      <w:proofErr w:type="spellEnd"/>
      <w:r w:rsidRPr="008E03F2">
        <w:t xml:space="preserve"> polishing papers from a starting grit size of 320 to 4000. </w:t>
      </w:r>
      <w:r w:rsidR="00011F31" w:rsidRPr="008E03F2">
        <w:t xml:space="preserve">The pellets were then further prepared for the microstructural analysis and piezoelectric characterisation by cutting each sample into 1 mm </w:t>
      </w:r>
      <w:r w:rsidR="000541DB" w:rsidRPr="008E03F2">
        <w:rPr>
          <w:rFonts w:cs="Times New Roman"/>
        </w:rPr>
        <w:t>×</w:t>
      </w:r>
      <w:r w:rsidR="000541DB" w:rsidRPr="008E03F2">
        <w:t xml:space="preserve"> </w:t>
      </w:r>
      <w:r w:rsidR="00011F31" w:rsidRPr="008E03F2">
        <w:t xml:space="preserve">1 mm </w:t>
      </w:r>
      <w:r w:rsidR="000541DB" w:rsidRPr="008E03F2">
        <w:rPr>
          <w:rFonts w:cs="Times New Roman"/>
        </w:rPr>
        <w:t>×</w:t>
      </w:r>
      <w:r w:rsidR="000541DB" w:rsidRPr="008E03F2">
        <w:t xml:space="preserve"> </w:t>
      </w:r>
      <w:r w:rsidR="009D6DDA" w:rsidRPr="008E03F2">
        <w:t xml:space="preserve">5 </w:t>
      </w:r>
      <w:r w:rsidR="000541DB" w:rsidRPr="008E03F2">
        <w:t xml:space="preserve">mm </w:t>
      </w:r>
      <w:r w:rsidR="00011F31" w:rsidRPr="008E03F2">
        <w:t>pillars.</w:t>
      </w:r>
      <w:r w:rsidR="00306788" w:rsidRPr="008E03F2">
        <w:t xml:space="preserve"> </w:t>
      </w:r>
      <w:r w:rsidR="000541DB" w:rsidRPr="008E03F2">
        <w:t xml:space="preserve">X-ray microtomography (Imaging Industry Portal, Technical University of Denmark, </w:t>
      </w:r>
      <w:proofErr w:type="spellStart"/>
      <w:r w:rsidR="000541DB" w:rsidRPr="008E03F2">
        <w:t>Lyngby</w:t>
      </w:r>
      <w:proofErr w:type="spellEnd"/>
      <w:r w:rsidR="000541DB" w:rsidRPr="008E03F2">
        <w:t xml:space="preserve">, Denmark) was carried out using a Nikon XT H 225 to obtain </w:t>
      </w:r>
      <w:r w:rsidR="002A6246" w:rsidRPr="008E03F2">
        <w:t>a 3D density distribution of the samples</w:t>
      </w:r>
      <w:r w:rsidR="00BA3172" w:rsidRPr="008E03F2">
        <w:t xml:space="preserve"> with a spatial resolution of 3-5 </w:t>
      </w:r>
      <w:r w:rsidR="00BA3172" w:rsidRPr="008E03F2">
        <w:rPr>
          <w:rFonts w:ascii="Symbol" w:hAnsi="Symbol"/>
        </w:rPr>
        <w:t></w:t>
      </w:r>
      <w:r w:rsidR="00BA3172" w:rsidRPr="008E03F2">
        <w:t>m</w:t>
      </w:r>
      <w:r w:rsidR="002A6246" w:rsidRPr="008E03F2">
        <w:t xml:space="preserve">. </w:t>
      </w:r>
      <w:r w:rsidR="00E54823">
        <w:t xml:space="preserve">The Simpleware </w:t>
      </w:r>
      <w:proofErr w:type="spellStart"/>
      <w:r w:rsidR="00E54823">
        <w:t>ScanIP</w:t>
      </w:r>
      <w:proofErr w:type="spellEnd"/>
      <w:r w:rsidR="00E54823">
        <w:t xml:space="preserve"> software (Synopsys, Mountain View, USA) was used on each 3D density distribution for image processing, segmentation of the ceramic and pore regions, and model reconstruction. </w:t>
      </w:r>
      <w:r w:rsidR="00624A22">
        <w:t xml:space="preserve"> </w:t>
      </w:r>
      <w:r w:rsidR="00E54823">
        <w:t>The porosity of each sa</w:t>
      </w:r>
      <w:r w:rsidR="00613C77">
        <w:t>mple was calculated</w:t>
      </w:r>
      <w:r w:rsidR="003B4186">
        <w:t xml:space="preserve"> using the Simpleware </w:t>
      </w:r>
      <w:proofErr w:type="spellStart"/>
      <w:r w:rsidR="003B4186">
        <w:t>ScanIP</w:t>
      </w:r>
      <w:proofErr w:type="spellEnd"/>
      <w:r w:rsidR="003B4186">
        <w:t xml:space="preserve"> software</w:t>
      </w:r>
      <w:r w:rsidR="00613C77">
        <w:t xml:space="preserve"> from the tomographic data</w:t>
      </w:r>
      <w:r w:rsidR="00DE035C">
        <w:t>,</w:t>
      </w:r>
      <w:r w:rsidR="00613C77">
        <w:t xml:space="preserve"> </w:t>
      </w:r>
      <w:r w:rsidR="003B4186">
        <w:t xml:space="preserve">which is of a section of each sample pillar. </w:t>
      </w:r>
    </w:p>
    <w:p w14:paraId="561ED66C" w14:textId="7C007CE2" w:rsidR="00CF155C" w:rsidRDefault="002A6246" w:rsidP="003C6191">
      <w:r w:rsidRPr="008E03F2">
        <w:t>F</w:t>
      </w:r>
      <w:r w:rsidR="003C6191" w:rsidRPr="008E03F2">
        <w:t xml:space="preserve">or piezoelectric measurements, two parallel surfaces of each pillar were sputter-coated with gold. The characterisation of the piezoelectric properties </w:t>
      </w:r>
      <w:r w:rsidR="009F24FE" w:rsidRPr="008E03F2">
        <w:t>was</w:t>
      </w:r>
      <w:r w:rsidR="003C6191" w:rsidRPr="008E03F2">
        <w:t xml:space="preserve"> carried out </w:t>
      </w:r>
      <w:r w:rsidR="009F24FE" w:rsidRPr="008E03F2">
        <w:t>using an</w:t>
      </w:r>
      <w:r w:rsidR="003C6191" w:rsidRPr="008E03F2">
        <w:t xml:space="preserve"> </w:t>
      </w:r>
      <w:proofErr w:type="spellStart"/>
      <w:r w:rsidR="003C6191" w:rsidRPr="008E03F2">
        <w:t>aixACCT</w:t>
      </w:r>
      <w:proofErr w:type="spellEnd"/>
      <w:r w:rsidR="003C6191" w:rsidRPr="008E03F2">
        <w:t xml:space="preserve"> TF Analyzer 2000 test setup (aixACCT Systems GmbH, Aachen, Germany). </w:t>
      </w:r>
      <w:r w:rsidR="009F24FE" w:rsidRPr="008E03F2">
        <w:t>The sample was placed in a silicon</w:t>
      </w:r>
      <w:r w:rsidR="00467B64">
        <w:t>e</w:t>
      </w:r>
      <w:r w:rsidR="009F24FE" w:rsidRPr="008E03F2">
        <w:t xml:space="preserve"> oil bath at room temperature. </w:t>
      </w:r>
      <w:r w:rsidR="003C6191" w:rsidRPr="008E03F2">
        <w:t xml:space="preserve">Polarisation and strain measurements were </w:t>
      </w:r>
      <w:r w:rsidR="00000938" w:rsidRPr="008E03F2">
        <w:t xml:space="preserve">measured </w:t>
      </w:r>
      <w:r w:rsidR="009F24FE" w:rsidRPr="008E03F2">
        <w:t>using</w:t>
      </w:r>
      <w:r w:rsidR="003C6191" w:rsidRPr="008E03F2">
        <w:t xml:space="preserve"> a triangular waveform with </w:t>
      </w:r>
      <w:r w:rsidR="00A84ED4" w:rsidRPr="008E03F2">
        <w:t>electric</w:t>
      </w:r>
      <w:r w:rsidR="003C6191" w:rsidRPr="008E03F2">
        <w:t xml:space="preserve"> field amplitude of </w:t>
      </w:r>
      <m:oMath>
        <m:r>
          <w:rPr>
            <w:rFonts w:ascii="Cambria Math" w:hAnsi="Cambria Math"/>
          </w:rPr>
          <m:t>±</m:t>
        </m:r>
      </m:oMath>
      <w:r w:rsidR="003C6191" w:rsidRPr="008E03F2">
        <w:t xml:space="preserve">1 kV/mm at a frequency of 1 Hz. </w:t>
      </w:r>
    </w:p>
    <w:p w14:paraId="39C3E882" w14:textId="180E9BDA" w:rsidR="00467B64" w:rsidRPr="008E03F2" w:rsidRDefault="00774013" w:rsidP="003C6191">
      <w:r>
        <w:lastRenderedPageBreak/>
        <w:t>A 3D finite element analysis of the electric field distributions was carried out using COMSOL</w:t>
      </w:r>
      <w:r>
        <w:rPr>
          <w:rFonts w:cs="Times New Roman"/>
        </w:rPr>
        <w:t>®</w:t>
      </w:r>
      <w:r>
        <w:t xml:space="preserve"> Multiphysics to understand the behaviour of porous BCZT and its ferroelectric and piezoelectric properties. A surface mesh model of the tomographic data of 50MS was generated in the Simpleware </w:t>
      </w:r>
      <w:proofErr w:type="spellStart"/>
      <w:r>
        <w:t>ScanIP</w:t>
      </w:r>
      <w:proofErr w:type="spellEnd"/>
      <w:r>
        <w:t xml:space="preserve"> software and imported into the COMSOL</w:t>
      </w:r>
      <w:r>
        <w:rPr>
          <w:rFonts w:cs="Times New Roman"/>
        </w:rPr>
        <w:t xml:space="preserve">® Multiphysics AC/DC module. The model was simulated under the conditions of a static electric field between two parallel surfaces. The faces parallel to the direction of the applied electric potential were maintained at zero charge. The pores were assumed to be filled with air and </w:t>
      </w:r>
      <w:r w:rsidR="00373A4C">
        <w:rPr>
          <w:rFonts w:cs="Times New Roman"/>
        </w:rPr>
        <w:t>had</w:t>
      </w:r>
      <w:r>
        <w:rPr>
          <w:rFonts w:cs="Times New Roman"/>
        </w:rPr>
        <w:t xml:space="preserve"> a zero surface charge density. </w:t>
      </w:r>
    </w:p>
    <w:p w14:paraId="339FC54D" w14:textId="5E73A791" w:rsidR="007F0D37" w:rsidRPr="008E03F2" w:rsidRDefault="009F24FE" w:rsidP="000671F9">
      <w:pPr>
        <w:keepNext/>
      </w:pPr>
      <w:r w:rsidRPr="008E03F2">
        <w:rPr>
          <w:noProof/>
          <w:lang w:eastAsia="en-AU"/>
        </w:rPr>
        <w:drawing>
          <wp:inline distT="0" distB="0" distL="0" distR="0" wp14:anchorId="15F03EFE" wp14:editId="1B530436">
            <wp:extent cx="2111405" cy="6243851"/>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_Tomo.png"/>
                    <pic:cNvPicPr/>
                  </pic:nvPicPr>
                  <pic:blipFill>
                    <a:blip r:embed="rId11">
                      <a:extLst>
                        <a:ext uri="{28A0092B-C50C-407E-A947-70E740481C1C}">
                          <a14:useLocalDpi xmlns:a14="http://schemas.microsoft.com/office/drawing/2010/main" val="0"/>
                        </a:ext>
                      </a:extLst>
                    </a:blip>
                    <a:stretch>
                      <a:fillRect/>
                    </a:stretch>
                  </pic:blipFill>
                  <pic:spPr>
                    <a:xfrm>
                      <a:off x="0" y="0"/>
                      <a:ext cx="2112969" cy="6248475"/>
                    </a:xfrm>
                    <a:prstGeom prst="rect">
                      <a:avLst/>
                    </a:prstGeom>
                  </pic:spPr>
                </pic:pic>
              </a:graphicData>
            </a:graphic>
          </wp:inline>
        </w:drawing>
      </w:r>
    </w:p>
    <w:p w14:paraId="434CF5E9" w14:textId="590734FF" w:rsidR="0071368D" w:rsidRPr="008E03F2" w:rsidRDefault="007F0D37" w:rsidP="002251A0">
      <w:pPr>
        <w:pStyle w:val="Caption"/>
        <w:rPr>
          <w:sz w:val="22"/>
        </w:rPr>
      </w:pPr>
      <w:bookmarkStart w:id="26" w:name="_Ref429149747"/>
      <w:r w:rsidRPr="008E03F2">
        <w:t xml:space="preserve">Figure </w:t>
      </w:r>
      <w:fldSimple w:instr=" SEQ Figure \* ARABIC ">
        <w:r w:rsidR="001E50C5">
          <w:rPr>
            <w:noProof/>
          </w:rPr>
          <w:t>1</w:t>
        </w:r>
      </w:fldSimple>
      <w:bookmarkEnd w:id="26"/>
      <w:r w:rsidRPr="008E03F2">
        <w:t xml:space="preserve">  Pore structure of the samples 10MS</w:t>
      </w:r>
      <w:r w:rsidR="000A676A">
        <w:t xml:space="preserve"> (a)</w:t>
      </w:r>
      <w:r w:rsidRPr="008E03F2">
        <w:t xml:space="preserve">, 50MS </w:t>
      </w:r>
      <w:r w:rsidR="000A676A">
        <w:t xml:space="preserve">(b) </w:t>
      </w:r>
      <w:r w:rsidRPr="008E03F2">
        <w:t xml:space="preserve">and 30MS/10F </w:t>
      </w:r>
      <w:r w:rsidR="000A676A">
        <w:t xml:space="preserve">(c) </w:t>
      </w:r>
      <w:r w:rsidRPr="008E03F2">
        <w:t>obtained by X-ray microtomography.</w:t>
      </w:r>
      <w:r w:rsidR="008C2F64">
        <w:t xml:space="preserve">  The box volume in each image is 500 x 500 x 500 </w:t>
      </w:r>
      <w:r w:rsidR="008C2F64">
        <w:rPr>
          <w:rFonts w:cs="Times New Roman"/>
        </w:rPr>
        <w:t>µ</w:t>
      </w:r>
      <w:r w:rsidR="008C2F64">
        <w:t>m</w:t>
      </w:r>
      <w:r w:rsidR="008C2F64" w:rsidRPr="008C2F64">
        <w:rPr>
          <w:vertAlign w:val="superscript"/>
        </w:rPr>
        <w:t>3</w:t>
      </w:r>
      <w:r w:rsidR="008C2F64">
        <w:t>.</w:t>
      </w:r>
    </w:p>
    <w:p w14:paraId="11F85249" w14:textId="77777777" w:rsidR="008C2F64" w:rsidRDefault="008C2F64" w:rsidP="00E6387E">
      <w:pPr>
        <w:rPr>
          <w:b/>
        </w:rPr>
      </w:pPr>
      <w:bookmarkStart w:id="27" w:name="_Ref429150363"/>
    </w:p>
    <w:p w14:paraId="7274EC16" w14:textId="282AEDFA" w:rsidR="00CF155C" w:rsidRDefault="0076425E" w:rsidP="00E6387E">
      <w:bookmarkStart w:id="28" w:name="_Ref485905442"/>
      <w:bookmarkStart w:id="29" w:name="_Ref485905438"/>
      <w:r w:rsidRPr="008E03F2">
        <w:rPr>
          <w:b/>
        </w:rPr>
        <w:t xml:space="preserve">Table </w:t>
      </w:r>
      <w:r w:rsidR="003327A8" w:rsidRPr="008E03F2">
        <w:rPr>
          <w:b/>
        </w:rPr>
        <w:fldChar w:fldCharType="begin"/>
      </w:r>
      <w:r w:rsidR="003327A8" w:rsidRPr="008E03F2">
        <w:rPr>
          <w:b/>
        </w:rPr>
        <w:instrText xml:space="preserve"> SEQ Table \* ARABIC </w:instrText>
      </w:r>
      <w:r w:rsidR="003327A8" w:rsidRPr="008E03F2">
        <w:rPr>
          <w:b/>
        </w:rPr>
        <w:fldChar w:fldCharType="separate"/>
      </w:r>
      <w:r w:rsidR="001E50C5">
        <w:rPr>
          <w:b/>
          <w:noProof/>
        </w:rPr>
        <w:t>1</w:t>
      </w:r>
      <w:r w:rsidR="003327A8" w:rsidRPr="008E03F2">
        <w:rPr>
          <w:b/>
          <w:noProof/>
        </w:rPr>
        <w:fldChar w:fldCharType="end"/>
      </w:r>
      <w:bookmarkEnd w:id="27"/>
      <w:bookmarkEnd w:id="28"/>
      <w:r w:rsidR="0071368D" w:rsidRPr="008E03F2">
        <w:rPr>
          <w:b/>
        </w:rPr>
        <w:t xml:space="preserve"> </w:t>
      </w:r>
      <w:r w:rsidRPr="008E03F2">
        <w:rPr>
          <w:b/>
        </w:rPr>
        <w:t xml:space="preserve"> </w:t>
      </w:r>
      <w:r w:rsidR="008B2F5F" w:rsidRPr="008E03F2">
        <w:rPr>
          <w:b/>
        </w:rPr>
        <w:t>P</w:t>
      </w:r>
      <w:r w:rsidRPr="008E03F2">
        <w:rPr>
          <w:b/>
        </w:rPr>
        <w:t>orosity of samples.</w:t>
      </w:r>
      <w:bookmarkEnd w:id="29"/>
      <w:r w:rsidR="008C2F64" w:rsidRPr="008E03F2" w:rsidDel="008C2F64">
        <w:rPr>
          <w:b/>
        </w:rPr>
        <w:t xml:space="preserve"> </w:t>
      </w:r>
    </w:p>
    <w:tbl>
      <w:tblPr>
        <w:tblStyle w:val="TableGrid"/>
        <w:tblW w:w="0" w:type="auto"/>
        <w:tblLook w:val="04A0" w:firstRow="1" w:lastRow="0" w:firstColumn="1" w:lastColumn="0" w:noHBand="0" w:noVBand="1"/>
      </w:tblPr>
      <w:tblGrid>
        <w:gridCol w:w="3245"/>
        <w:gridCol w:w="3245"/>
        <w:gridCol w:w="3246"/>
      </w:tblGrid>
      <w:tr w:rsidR="002846B5" w14:paraId="55EDFCA3" w14:textId="77777777" w:rsidTr="002846B5">
        <w:tc>
          <w:tcPr>
            <w:tcW w:w="3245" w:type="dxa"/>
          </w:tcPr>
          <w:p w14:paraId="243E2D45" w14:textId="40038D76" w:rsidR="002846B5" w:rsidRDefault="002846B5" w:rsidP="008C2F64">
            <w:pPr>
              <w:keepNext/>
              <w:spacing w:after="160"/>
            </w:pPr>
            <w:bookmarkStart w:id="30" w:name="_Hlk483240850"/>
            <w:r>
              <w:t>Sample</w:t>
            </w:r>
          </w:p>
        </w:tc>
        <w:tc>
          <w:tcPr>
            <w:tcW w:w="3245" w:type="dxa"/>
          </w:tcPr>
          <w:p w14:paraId="005B82A4" w14:textId="1FF818D8" w:rsidR="002846B5" w:rsidRDefault="002846B5" w:rsidP="00E6387E">
            <w:r>
              <w:t xml:space="preserve">Vol.% of </w:t>
            </w:r>
            <w:r w:rsidR="000C1092">
              <w:t>Pore-Forming Agents</w:t>
            </w:r>
          </w:p>
        </w:tc>
        <w:tc>
          <w:tcPr>
            <w:tcW w:w="3246" w:type="dxa"/>
          </w:tcPr>
          <w:p w14:paraId="51AF877F" w14:textId="6574447A" w:rsidR="002846B5" w:rsidRDefault="002846B5" w:rsidP="00E6387E">
            <w:r>
              <w:t>Measured Porosity (%)</w:t>
            </w:r>
          </w:p>
        </w:tc>
      </w:tr>
      <w:tr w:rsidR="002846B5" w14:paraId="70B757D9" w14:textId="77777777" w:rsidTr="002846B5">
        <w:tc>
          <w:tcPr>
            <w:tcW w:w="3245" w:type="dxa"/>
          </w:tcPr>
          <w:p w14:paraId="2601D7DA" w14:textId="536E1E16" w:rsidR="002846B5" w:rsidRDefault="002846B5" w:rsidP="00E6387E">
            <w:r>
              <w:t>10MS</w:t>
            </w:r>
          </w:p>
        </w:tc>
        <w:tc>
          <w:tcPr>
            <w:tcW w:w="3245" w:type="dxa"/>
          </w:tcPr>
          <w:p w14:paraId="2FC2897B" w14:textId="3873EA2A" w:rsidR="002846B5" w:rsidRDefault="002846B5" w:rsidP="00E6387E">
            <w:r>
              <w:t>10</w:t>
            </w:r>
          </w:p>
        </w:tc>
        <w:tc>
          <w:tcPr>
            <w:tcW w:w="3246" w:type="dxa"/>
          </w:tcPr>
          <w:p w14:paraId="552111DE" w14:textId="0898F97D" w:rsidR="002846B5" w:rsidRDefault="003440DC" w:rsidP="00E6387E">
            <w:r>
              <w:t>3.90</w:t>
            </w:r>
            <w:r w:rsidR="00B641BD">
              <w:t xml:space="preserve"> </w:t>
            </w:r>
            <w:r w:rsidR="00B641BD">
              <w:rPr>
                <w:rFonts w:cs="Times New Roman"/>
              </w:rPr>
              <w:t xml:space="preserve">± </w:t>
            </w:r>
            <w:r w:rsidR="00D61D92">
              <w:rPr>
                <w:rFonts w:cs="Times New Roman"/>
              </w:rPr>
              <w:t>0.5</w:t>
            </w:r>
          </w:p>
        </w:tc>
      </w:tr>
      <w:tr w:rsidR="002846B5" w14:paraId="7F6974AB" w14:textId="77777777" w:rsidTr="002846B5">
        <w:tc>
          <w:tcPr>
            <w:tcW w:w="3245" w:type="dxa"/>
          </w:tcPr>
          <w:p w14:paraId="44B216BE" w14:textId="42850694" w:rsidR="002846B5" w:rsidRDefault="002846B5" w:rsidP="00E6387E">
            <w:r>
              <w:t>50MS</w:t>
            </w:r>
          </w:p>
        </w:tc>
        <w:tc>
          <w:tcPr>
            <w:tcW w:w="3245" w:type="dxa"/>
          </w:tcPr>
          <w:p w14:paraId="7F1F5B0D" w14:textId="51EB3209" w:rsidR="002846B5" w:rsidRDefault="002846B5" w:rsidP="00E6387E">
            <w:r>
              <w:t>50</w:t>
            </w:r>
          </w:p>
        </w:tc>
        <w:tc>
          <w:tcPr>
            <w:tcW w:w="3246" w:type="dxa"/>
          </w:tcPr>
          <w:p w14:paraId="70F4EE5E" w14:textId="438302EB" w:rsidR="002846B5" w:rsidRDefault="003E6FE3" w:rsidP="00E6387E">
            <w:r>
              <w:t>25.4</w:t>
            </w:r>
            <w:r w:rsidR="00B641BD">
              <w:t xml:space="preserve"> </w:t>
            </w:r>
            <w:r w:rsidR="00B641BD">
              <w:rPr>
                <w:rFonts w:cs="Times New Roman"/>
              </w:rPr>
              <w:t xml:space="preserve">± </w:t>
            </w:r>
            <w:r w:rsidR="00D61D92">
              <w:rPr>
                <w:rFonts w:cs="Times New Roman"/>
              </w:rPr>
              <w:t>2.</w:t>
            </w:r>
            <w:r w:rsidR="00A64A87">
              <w:rPr>
                <w:rFonts w:cs="Times New Roman"/>
              </w:rPr>
              <w:t>9</w:t>
            </w:r>
          </w:p>
        </w:tc>
      </w:tr>
      <w:tr w:rsidR="002846B5" w14:paraId="0840FBAB" w14:textId="77777777" w:rsidTr="002846B5">
        <w:tc>
          <w:tcPr>
            <w:tcW w:w="3245" w:type="dxa"/>
          </w:tcPr>
          <w:p w14:paraId="0BADD350" w14:textId="045A2918" w:rsidR="002846B5" w:rsidRDefault="002846B5" w:rsidP="00E6387E">
            <w:r>
              <w:t>30MS/10F</w:t>
            </w:r>
          </w:p>
        </w:tc>
        <w:tc>
          <w:tcPr>
            <w:tcW w:w="3245" w:type="dxa"/>
          </w:tcPr>
          <w:p w14:paraId="26905C09" w14:textId="46EB68DF" w:rsidR="002846B5" w:rsidRDefault="002846B5" w:rsidP="00E6387E">
            <w:r>
              <w:t>40</w:t>
            </w:r>
          </w:p>
        </w:tc>
        <w:tc>
          <w:tcPr>
            <w:tcW w:w="3246" w:type="dxa"/>
          </w:tcPr>
          <w:p w14:paraId="0B27930C" w14:textId="11F6F838" w:rsidR="002846B5" w:rsidRDefault="003440DC" w:rsidP="00E6387E">
            <w:r>
              <w:t>20.8</w:t>
            </w:r>
            <w:r w:rsidR="00B641BD">
              <w:t xml:space="preserve"> </w:t>
            </w:r>
            <w:r w:rsidR="00B641BD">
              <w:rPr>
                <w:rFonts w:cs="Times New Roman"/>
              </w:rPr>
              <w:t xml:space="preserve">± </w:t>
            </w:r>
            <w:r w:rsidR="00D61D92">
              <w:rPr>
                <w:rFonts w:cs="Times New Roman"/>
              </w:rPr>
              <w:t>3.9</w:t>
            </w:r>
          </w:p>
        </w:tc>
      </w:tr>
      <w:bookmarkEnd w:id="30"/>
    </w:tbl>
    <w:p w14:paraId="52859B85" w14:textId="77777777" w:rsidR="002846B5" w:rsidRPr="008E03F2" w:rsidRDefault="002846B5" w:rsidP="00E6387E"/>
    <w:p w14:paraId="78558871" w14:textId="3C6F26BA" w:rsidR="00742A07" w:rsidRDefault="00DB1248" w:rsidP="003B062B">
      <w:r w:rsidRPr="008E03F2">
        <w:t xml:space="preserve">The </w:t>
      </w:r>
      <w:r w:rsidR="000A676A">
        <w:t>X-ray</w:t>
      </w:r>
      <w:r w:rsidRPr="000A676A">
        <w:t xml:space="preserve"> microtomography</w:t>
      </w:r>
      <w:r w:rsidRPr="008E03F2">
        <w:t xml:space="preserve"> reconstructions (</w:t>
      </w:r>
      <w:r w:rsidRPr="008E03F2">
        <w:fldChar w:fldCharType="begin"/>
      </w:r>
      <w:r w:rsidRPr="008E03F2">
        <w:instrText xml:space="preserve"> REF _Ref429149747 \h </w:instrText>
      </w:r>
      <w:r w:rsidR="00EF65C7" w:rsidRPr="008E03F2">
        <w:instrText xml:space="preserve"> \* MERGEFORMAT </w:instrText>
      </w:r>
      <w:r w:rsidRPr="008E03F2">
        <w:fldChar w:fldCharType="separate"/>
      </w:r>
      <w:r w:rsidR="001E50C5" w:rsidRPr="008E03F2">
        <w:t xml:space="preserve">Figure </w:t>
      </w:r>
      <w:r w:rsidR="001E50C5">
        <w:rPr>
          <w:noProof/>
        </w:rPr>
        <w:t>1</w:t>
      </w:r>
      <w:r w:rsidRPr="008E03F2">
        <w:fldChar w:fldCharType="end"/>
      </w:r>
      <w:r w:rsidRPr="008E03F2">
        <w:t xml:space="preserve">) </w:t>
      </w:r>
      <w:r w:rsidR="009D6DDA" w:rsidRPr="008E03F2">
        <w:t xml:space="preserve">and the associated porosity measurements </w:t>
      </w:r>
      <w:r w:rsidR="003B062B">
        <w:t>(</w:t>
      </w:r>
      <w:r w:rsidR="003B062B" w:rsidRPr="003B062B">
        <w:fldChar w:fldCharType="begin"/>
      </w:r>
      <w:r w:rsidR="003B062B" w:rsidRPr="003B062B">
        <w:instrText xml:space="preserve"> REF _Ref485905442 \h  \* MERGEFORMAT </w:instrText>
      </w:r>
      <w:r w:rsidR="003B062B" w:rsidRPr="003B062B">
        <w:fldChar w:fldCharType="separate"/>
      </w:r>
      <w:r w:rsidR="003B062B" w:rsidRPr="003B062B">
        <w:t xml:space="preserve">Table </w:t>
      </w:r>
      <w:r w:rsidR="003B062B" w:rsidRPr="003B062B">
        <w:rPr>
          <w:noProof/>
        </w:rPr>
        <w:t>1</w:t>
      </w:r>
      <w:r w:rsidR="003B062B" w:rsidRPr="003B062B">
        <w:fldChar w:fldCharType="end"/>
      </w:r>
      <w:r w:rsidR="003B062B">
        <w:t xml:space="preserve">) </w:t>
      </w:r>
      <w:r w:rsidR="00EF65C7" w:rsidRPr="008E03F2">
        <w:t>show</w:t>
      </w:r>
      <w:r w:rsidR="003179D8" w:rsidRPr="008E03F2">
        <w:t xml:space="preserve"> that a hig</w:t>
      </w:r>
      <w:r w:rsidR="005B6DE2" w:rsidRPr="008E03F2">
        <w:t xml:space="preserve">her volume of </w:t>
      </w:r>
      <w:r w:rsidR="00D2333F" w:rsidRPr="008E03F2">
        <w:t>pore forming agents</w:t>
      </w:r>
      <w:r w:rsidR="003179D8" w:rsidRPr="008E03F2">
        <w:t xml:space="preserve"> created more porosity </w:t>
      </w:r>
      <w:r w:rsidRPr="008E03F2">
        <w:t>in the sample</w:t>
      </w:r>
      <w:r w:rsidR="009F24FE" w:rsidRPr="008E03F2">
        <w:t>, as expected</w:t>
      </w:r>
      <w:r w:rsidRPr="008E03F2">
        <w:t xml:space="preserve">. </w:t>
      </w:r>
      <w:r w:rsidR="009D6DDA" w:rsidRPr="008E03F2">
        <w:t xml:space="preserve">However, the measured porosity was lower than the </w:t>
      </w:r>
      <w:r w:rsidR="002942D1" w:rsidRPr="008E03F2">
        <w:t xml:space="preserve">corresponding </w:t>
      </w:r>
      <w:r w:rsidR="009D6DDA" w:rsidRPr="008E03F2">
        <w:t xml:space="preserve">volume of </w:t>
      </w:r>
      <w:r w:rsidR="00D2333F" w:rsidRPr="008E03F2">
        <w:t>pore forming agents</w:t>
      </w:r>
      <w:r w:rsidR="009D6DDA" w:rsidRPr="008E03F2">
        <w:t xml:space="preserve">. This occurred during the sintering process of the </w:t>
      </w:r>
      <w:r w:rsidR="009F24FE" w:rsidRPr="008E03F2">
        <w:t>ceramics</w:t>
      </w:r>
      <w:r w:rsidR="009D6DDA" w:rsidRPr="008E03F2">
        <w:t xml:space="preserve"> </w:t>
      </w:r>
      <w:r w:rsidR="00ED3D10">
        <w:t xml:space="preserve">where shrinkage occurs </w:t>
      </w:r>
      <w:r w:rsidR="009D6DDA" w:rsidRPr="008E03F2">
        <w:t xml:space="preserve">after the burn out </w:t>
      </w:r>
      <w:r w:rsidR="005B24A0">
        <w:t>of pore-forming agents</w:t>
      </w:r>
      <w:r w:rsidR="00EF65C7" w:rsidRPr="008E03F2">
        <w:t xml:space="preserve">, resulting in a reduction of the pore volume. </w:t>
      </w:r>
      <w:r w:rsidR="00563978">
        <w:t>From inspection, 10MS contained</w:t>
      </w:r>
      <w:r w:rsidR="00742A07">
        <w:t xml:space="preserve"> more dispersed and isolated </w:t>
      </w:r>
      <w:r w:rsidR="00563978">
        <w:t xml:space="preserve">spherical </w:t>
      </w:r>
      <w:r w:rsidR="00742A07">
        <w:t xml:space="preserve">pores than 50MS. </w:t>
      </w:r>
      <w:r w:rsidR="00563978">
        <w:t>The pores in 30MS/10F were more elongated and</w:t>
      </w:r>
      <w:r w:rsidR="002B2AAE">
        <w:t xml:space="preserve"> oriented</w:t>
      </w:r>
      <w:r w:rsidR="00563978">
        <w:t xml:space="preserve"> perpendicular to the pressing direction of the BCZT ceramic powders. The pore structure in 30MS/10F also appears more connected as fibre-shaped pores with a large aspect ratio are able to provide better connectivity between the </w:t>
      </w:r>
      <w:r w:rsidR="006C565E">
        <w:t xml:space="preserve">dispersed spherical </w:t>
      </w:r>
      <w:r w:rsidR="00563978">
        <w:t xml:space="preserve">pores, as explained by Zhang et al. </w:t>
      </w:r>
      <w:r w:rsidR="00563978" w:rsidRPr="008E03F2">
        <w:fldChar w:fldCharType="begin"/>
      </w:r>
      <w:r w:rsidR="00563978">
        <w:instrText xml:space="preserve"> ADDIN EN.CITE &lt;EndNote&gt;&lt;Cite&gt;&lt;Author&gt;Zhang&lt;/Author&gt;&lt;Year&gt;2007&lt;/Year&gt;&lt;RecNum&gt;218&lt;/RecNum&gt;&lt;DisplayText&gt;[4]&lt;/DisplayText&gt;&lt;record&gt;&lt;rec-number&gt;218&lt;/rec-number&gt;&lt;foreign-keys&gt;&lt;key app="EN" db-id="52evsaxr8d5z0set20lpra2dx9ffs90rprpd" timestamp="1413807317"&gt;218&lt;/key&gt;&lt;/foreign-keys&gt;&lt;ref-type name="Journal Article"&gt;17&lt;/ref-type&gt;&lt;contributors&gt;&lt;authors&gt;&lt;author&gt;Zhang, H. L.&lt;/author&gt;&lt;author&gt;Li, Jing-Feng&lt;/author&gt;&lt;author&gt;Zhang, Bo-Ping&lt;/author&gt;&lt;/authors&gt;&lt;/contributors&gt;&lt;titles&gt;&lt;title&gt;Microstructure and electrical properties of porous PZT ceramics derived from different pore-forming agents&lt;/title&gt;&lt;secondary-title&gt;Acta Materialia&lt;/secondary-title&gt;&lt;/titles&gt;&lt;periodical&gt;&lt;full-title&gt;Acta Materialia&lt;/full-title&gt;&lt;/periodical&gt;&lt;pages&gt;171-181&lt;/pages&gt;&lt;volume&gt;55&lt;/volume&gt;&lt;number&gt;1&lt;/number&gt;&lt;keywords&gt;&lt;keyword&gt;Porous material&lt;/keyword&gt;&lt;keyword&gt;Electroceramics&lt;/keyword&gt;&lt;keyword&gt;Electrical properties&lt;/keyword&gt;&lt;keyword&gt;Acoustic properties&lt;/keyword&gt;&lt;keyword&gt;Pore-forming agent&lt;/keyword&gt;&lt;/keywords&gt;&lt;dates&gt;&lt;year&gt;2007&lt;/year&gt;&lt;/dates&gt;&lt;isbn&gt;1359-6454&lt;/isbn&gt;&lt;urls&gt;&lt;related-urls&gt;&lt;url&gt;http://www.sciencedirect.com/science/article/pii/S1359645406005702&lt;/url&gt;&lt;/related-urls&gt;&lt;/urls&gt;&lt;electronic-resource-num&gt;http://dx.doi.org/10.1016/j.actamat.2006.07.032&lt;/electronic-resource-num&gt;&lt;/record&gt;&lt;/Cite&gt;&lt;/EndNote&gt;</w:instrText>
      </w:r>
      <w:r w:rsidR="00563978" w:rsidRPr="008E03F2">
        <w:fldChar w:fldCharType="separate"/>
      </w:r>
      <w:r w:rsidR="00563978">
        <w:rPr>
          <w:noProof/>
        </w:rPr>
        <w:t>[4]</w:t>
      </w:r>
      <w:r w:rsidR="00563978" w:rsidRPr="008E03F2">
        <w:fldChar w:fldCharType="end"/>
      </w:r>
      <w:r w:rsidR="00563978">
        <w:t xml:space="preserve">. </w:t>
      </w:r>
    </w:p>
    <w:p w14:paraId="37975FBB" w14:textId="77777777" w:rsidR="00933C4F" w:rsidRPr="008E03F2" w:rsidRDefault="00933C4F" w:rsidP="00A84ED4">
      <w:pPr>
        <w:keepNext/>
      </w:pPr>
    </w:p>
    <w:p w14:paraId="150CF9AE" w14:textId="1D7338BE" w:rsidR="000671F9" w:rsidRPr="008E03F2" w:rsidRDefault="00B24C73" w:rsidP="000671F9">
      <w:pPr>
        <w:keepNext/>
      </w:pPr>
      <w:bookmarkStart w:id="31" w:name="_Ref419719187"/>
      <w:r w:rsidRPr="008E03F2">
        <w:rPr>
          <w:noProof/>
          <w:lang w:eastAsia="en-AU"/>
        </w:rPr>
        <w:drawing>
          <wp:inline distT="0" distB="0" distL="0" distR="0" wp14:anchorId="35541D49" wp14:editId="1235EC79">
            <wp:extent cx="2666048" cy="4647248"/>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arisation_Strain_Loops.jpg"/>
                    <pic:cNvPicPr/>
                  </pic:nvPicPr>
                  <pic:blipFill>
                    <a:blip r:embed="rId12">
                      <a:extLst>
                        <a:ext uri="{28A0092B-C50C-407E-A947-70E740481C1C}">
                          <a14:useLocalDpi xmlns:a14="http://schemas.microsoft.com/office/drawing/2010/main" val="0"/>
                        </a:ext>
                      </a:extLst>
                    </a:blip>
                    <a:stretch>
                      <a:fillRect/>
                    </a:stretch>
                  </pic:blipFill>
                  <pic:spPr>
                    <a:xfrm>
                      <a:off x="0" y="0"/>
                      <a:ext cx="2666048" cy="4647248"/>
                    </a:xfrm>
                    <a:prstGeom prst="rect">
                      <a:avLst/>
                    </a:prstGeom>
                  </pic:spPr>
                </pic:pic>
              </a:graphicData>
            </a:graphic>
          </wp:inline>
        </w:drawing>
      </w:r>
    </w:p>
    <w:p w14:paraId="1C748266" w14:textId="75AF94AF" w:rsidR="000F3FE6" w:rsidRPr="008E03F2" w:rsidRDefault="000671F9" w:rsidP="000671F9">
      <w:pPr>
        <w:pStyle w:val="Caption"/>
        <w:rPr>
          <w:b w:val="0"/>
        </w:rPr>
      </w:pPr>
      <w:bookmarkStart w:id="32" w:name="_Ref429673000"/>
      <w:r w:rsidRPr="008E03F2">
        <w:t xml:space="preserve">Figure </w:t>
      </w:r>
      <w:fldSimple w:instr=" SEQ Figure \* ARABIC ">
        <w:r w:rsidR="001E50C5">
          <w:rPr>
            <w:noProof/>
          </w:rPr>
          <w:t>2</w:t>
        </w:r>
      </w:fldSimple>
      <w:bookmarkEnd w:id="32"/>
      <w:r w:rsidR="002915A1" w:rsidRPr="008E03F2">
        <w:rPr>
          <w:b w:val="0"/>
        </w:rPr>
        <w:t xml:space="preserve">  </w:t>
      </w:r>
      <w:r w:rsidRPr="008E03F2">
        <w:t>Polarisation hysteresis</w:t>
      </w:r>
      <w:r w:rsidR="002915A1" w:rsidRPr="008E03F2">
        <w:t xml:space="preserve"> </w:t>
      </w:r>
      <w:r w:rsidR="00000938" w:rsidRPr="008E03F2">
        <w:t xml:space="preserve">loops </w:t>
      </w:r>
      <w:r w:rsidR="002915A1" w:rsidRPr="008E03F2">
        <w:t>(a)</w:t>
      </w:r>
      <w:r w:rsidR="00000938" w:rsidRPr="008E03F2">
        <w:t>,</w:t>
      </w:r>
      <w:r w:rsidR="002915A1" w:rsidRPr="008E03F2">
        <w:t xml:space="preserve"> and s</w:t>
      </w:r>
      <w:r w:rsidRPr="008E03F2">
        <w:t>train hysteresis</w:t>
      </w:r>
      <w:r w:rsidR="002915A1" w:rsidRPr="008E03F2">
        <w:t xml:space="preserve"> </w:t>
      </w:r>
      <w:r w:rsidR="00000938" w:rsidRPr="008E03F2">
        <w:t xml:space="preserve">loops </w:t>
      </w:r>
      <w:r w:rsidR="002915A1" w:rsidRPr="008E03F2">
        <w:t>(b)</w:t>
      </w:r>
      <w:r w:rsidR="00000938" w:rsidRPr="008E03F2">
        <w:t>,</w:t>
      </w:r>
      <w:r w:rsidRPr="008E03F2">
        <w:t xml:space="preserve"> of BCZT with </w:t>
      </w:r>
      <w:r w:rsidR="00BB2B05" w:rsidRPr="008E03F2">
        <w:t xml:space="preserve">four different mixtures of </w:t>
      </w:r>
      <w:r w:rsidR="005B6DE2" w:rsidRPr="008E03F2">
        <w:t>pore-forming agents</w:t>
      </w:r>
      <w:r w:rsidRPr="008E03F2">
        <w:t>.</w:t>
      </w:r>
    </w:p>
    <w:bookmarkEnd w:id="31"/>
    <w:p w14:paraId="503CB829" w14:textId="00BDD18C" w:rsidR="00341BA7" w:rsidRDefault="008C129F" w:rsidP="00021968">
      <w:r w:rsidRPr="008E03F2">
        <w:t xml:space="preserve">Despite the presence of </w:t>
      </w:r>
      <w:r w:rsidR="00867BC8">
        <w:t>20.8</w:t>
      </w:r>
      <w:r w:rsidRPr="008E03F2">
        <w:t xml:space="preserve">% maximum porosity, </w:t>
      </w:r>
      <w:r w:rsidRPr="008E03F2">
        <w:fldChar w:fldCharType="begin"/>
      </w:r>
      <w:r w:rsidRPr="008E03F2">
        <w:instrText xml:space="preserve"> REF _Ref429673000 \h </w:instrText>
      </w:r>
      <w:r w:rsidRPr="008E03F2">
        <w:fldChar w:fldCharType="separate"/>
      </w:r>
      <w:r w:rsidR="001E50C5" w:rsidRPr="008E03F2">
        <w:t xml:space="preserve">Figure </w:t>
      </w:r>
      <w:r w:rsidR="001E50C5">
        <w:rPr>
          <w:noProof/>
        </w:rPr>
        <w:t>2</w:t>
      </w:r>
      <w:r w:rsidRPr="008E03F2">
        <w:fldChar w:fldCharType="end"/>
      </w:r>
      <w:r w:rsidRPr="008E03F2">
        <w:t xml:space="preserve"> </w:t>
      </w:r>
      <w:r w:rsidR="00782C30" w:rsidRPr="008E03F2">
        <w:t>shows</w:t>
      </w:r>
      <w:r w:rsidRPr="008E03F2">
        <w:t xml:space="preserve"> the existence of </w:t>
      </w:r>
      <w:r w:rsidR="00782C30" w:rsidRPr="008E03F2">
        <w:t>ferroelectric and</w:t>
      </w:r>
      <w:r w:rsidRPr="008E03F2">
        <w:t xml:space="preserve"> piezoelectric </w:t>
      </w:r>
      <w:r w:rsidR="00782C30" w:rsidRPr="008E03F2">
        <w:t>properties</w:t>
      </w:r>
      <w:r w:rsidRPr="008E03F2">
        <w:t xml:space="preserve"> in all the samples. </w:t>
      </w:r>
      <w:r w:rsidR="007F41D9" w:rsidRPr="008E03F2">
        <w:t xml:space="preserve">From 0MS to 50MS, the remanent polarisation, </w:t>
      </w:r>
      <w:proofErr w:type="spellStart"/>
      <w:r w:rsidR="007F41D9" w:rsidRPr="008E03F2">
        <w:t>P</w:t>
      </w:r>
      <w:r w:rsidR="007F41D9" w:rsidRPr="008E03F2">
        <w:rPr>
          <w:vertAlign w:val="subscript"/>
        </w:rPr>
        <w:t>r</w:t>
      </w:r>
      <w:proofErr w:type="spellEnd"/>
      <w:r w:rsidR="007F41D9" w:rsidRPr="008E03F2">
        <w:t xml:space="preserve">, dropped </w:t>
      </w:r>
      <w:r w:rsidR="008A5487" w:rsidRPr="008E03F2">
        <w:t xml:space="preserve">by </w:t>
      </w:r>
      <w:r w:rsidR="00FB0120" w:rsidRPr="008E03F2">
        <w:t xml:space="preserve">~50% </w:t>
      </w:r>
      <w:r w:rsidR="007F41D9" w:rsidRPr="008E03F2">
        <w:t>from 6.27 to 3.01</w:t>
      </w:r>
      <w:r w:rsidR="00893256" w:rsidRPr="008E03F2">
        <w:t xml:space="preserve"> </w:t>
      </w:r>
      <w:r w:rsidR="00893256" w:rsidRPr="00742A07">
        <w:rPr>
          <w:rFonts w:cs="Times New Roman"/>
        </w:rPr>
        <w:t>µ</w:t>
      </w:r>
      <w:r w:rsidR="00F76300" w:rsidRPr="008E03F2">
        <w:t>C/</w:t>
      </w:r>
      <w:r w:rsidR="00B24C73" w:rsidRPr="008E03F2">
        <w:t>c</w:t>
      </w:r>
      <w:r w:rsidR="00893256" w:rsidRPr="008E03F2">
        <w:t>m</w:t>
      </w:r>
      <w:r w:rsidR="00893256" w:rsidRPr="008E03F2">
        <w:rPr>
          <w:vertAlign w:val="superscript"/>
        </w:rPr>
        <w:t>2</w:t>
      </w:r>
      <w:r w:rsidR="00FB0120" w:rsidRPr="008E03F2">
        <w:t>.</w:t>
      </w:r>
      <w:r w:rsidR="007F41D9" w:rsidRPr="008E03F2">
        <w:t xml:space="preserve"> </w:t>
      </w:r>
      <w:r w:rsidR="005712C9" w:rsidRPr="008E03F2">
        <w:t xml:space="preserve">Similarly, the maximum strain, </w:t>
      </w:r>
      <w:proofErr w:type="spellStart"/>
      <w:r w:rsidR="005712C9" w:rsidRPr="008E03F2">
        <w:t>S</w:t>
      </w:r>
      <w:r w:rsidR="005712C9" w:rsidRPr="008E03F2">
        <w:rPr>
          <w:vertAlign w:val="subscript"/>
        </w:rPr>
        <w:t>max</w:t>
      </w:r>
      <w:proofErr w:type="spellEnd"/>
      <w:r w:rsidR="005712C9" w:rsidRPr="008E03F2">
        <w:t xml:space="preserve">, </w:t>
      </w:r>
      <w:r w:rsidR="00804CB4" w:rsidRPr="008E03F2">
        <w:t>dropped</w:t>
      </w:r>
      <w:r w:rsidR="0031502A" w:rsidRPr="008E03F2">
        <w:t xml:space="preserve"> </w:t>
      </w:r>
      <w:r w:rsidR="008A5487" w:rsidRPr="008E03F2">
        <w:t>by</w:t>
      </w:r>
      <w:r w:rsidR="00804CB4" w:rsidRPr="008E03F2">
        <w:t xml:space="preserve"> ~32% from </w:t>
      </w:r>
      <w:r w:rsidR="00FB0120" w:rsidRPr="008E03F2">
        <w:t>the dense 0MS to the porous 50MS ceramic</w:t>
      </w:r>
      <w:r w:rsidR="00804CB4" w:rsidRPr="008E03F2">
        <w:t>.</w:t>
      </w:r>
      <w:r w:rsidR="005712C9" w:rsidRPr="008E03F2">
        <w:t xml:space="preserve"> </w:t>
      </w:r>
      <w:r w:rsidR="002915A1" w:rsidRPr="008E03F2">
        <w:t>However</w:t>
      </w:r>
      <w:r w:rsidR="00341BA7">
        <w:t>,</w:t>
      </w:r>
      <w:r w:rsidR="002915A1" w:rsidRPr="008E03F2">
        <w:t xml:space="preserve"> f</w:t>
      </w:r>
      <w:r w:rsidR="007F41D9" w:rsidRPr="008E03F2">
        <w:t xml:space="preserve">or all levels of porosity, the coercive field, </w:t>
      </w:r>
      <w:proofErr w:type="spellStart"/>
      <w:r w:rsidR="007F41D9" w:rsidRPr="008E03F2">
        <w:t>E</w:t>
      </w:r>
      <w:r w:rsidR="00341BA7">
        <w:rPr>
          <w:vertAlign w:val="subscript"/>
        </w:rPr>
        <w:t>c</w:t>
      </w:r>
      <w:proofErr w:type="spellEnd"/>
      <w:r w:rsidR="007F41D9" w:rsidRPr="008E03F2">
        <w:t>, remained stable at</w:t>
      </w:r>
      <w:commentRangeStart w:id="33"/>
      <w:commentRangeStart w:id="34"/>
      <w:commentRangeStart w:id="35"/>
      <w:commentRangeStart w:id="36"/>
      <w:r w:rsidR="007F41D9" w:rsidRPr="008E03F2">
        <w:t xml:space="preserve"> </w:t>
      </w:r>
      <w:r w:rsidR="00C411F2">
        <w:t xml:space="preserve">0.13 - </w:t>
      </w:r>
      <w:r w:rsidR="007F41D9" w:rsidRPr="008E03F2">
        <w:t>0.14 kV/mm</w:t>
      </w:r>
      <w:commentRangeEnd w:id="33"/>
      <w:r w:rsidR="00D6032C" w:rsidRPr="008E03F2">
        <w:rPr>
          <w:rStyle w:val="CommentReference"/>
        </w:rPr>
        <w:commentReference w:id="33"/>
      </w:r>
      <w:commentRangeEnd w:id="34"/>
      <w:r w:rsidR="0075077C">
        <w:rPr>
          <w:rStyle w:val="CommentReference"/>
        </w:rPr>
        <w:commentReference w:id="34"/>
      </w:r>
      <w:commentRangeEnd w:id="35"/>
      <w:r w:rsidR="00207084">
        <w:rPr>
          <w:rStyle w:val="CommentReference"/>
        </w:rPr>
        <w:commentReference w:id="35"/>
      </w:r>
      <w:commentRangeEnd w:id="36"/>
      <w:r w:rsidR="00885AA3">
        <w:rPr>
          <w:rStyle w:val="CommentReference"/>
        </w:rPr>
        <w:commentReference w:id="36"/>
      </w:r>
      <w:r w:rsidR="007F41D9" w:rsidRPr="008E03F2">
        <w:t xml:space="preserve">. The decrease in remanent polarisation </w:t>
      </w:r>
      <w:r w:rsidR="00782C30" w:rsidRPr="008E03F2">
        <w:t>is</w:t>
      </w:r>
      <w:r w:rsidR="007F41D9" w:rsidRPr="008E03F2">
        <w:t xml:space="preserve"> </w:t>
      </w:r>
      <w:r w:rsidR="00782C30" w:rsidRPr="008E03F2">
        <w:t xml:space="preserve">primarily </w:t>
      </w:r>
      <w:r w:rsidR="007F41D9" w:rsidRPr="008E03F2">
        <w:t>due to the reduced amount of bulk ceramic available</w:t>
      </w:r>
      <w:r w:rsidR="003A6DBD" w:rsidRPr="008E03F2">
        <w:t xml:space="preserve">, </w:t>
      </w:r>
      <w:r w:rsidR="00000938" w:rsidRPr="00341BA7">
        <w:rPr>
          <w:i/>
        </w:rPr>
        <w:t>i.e</w:t>
      </w:r>
      <w:r w:rsidR="00D01DF4" w:rsidRPr="00341BA7">
        <w:rPr>
          <w:i/>
        </w:rPr>
        <w:t>.</w:t>
      </w:r>
      <w:r w:rsidR="00000938" w:rsidRPr="008E03F2">
        <w:t xml:space="preserve"> the material is now a composite between ferroelectric ceramic and air</w:t>
      </w:r>
      <w:r w:rsidR="007F41D9" w:rsidRPr="008E03F2">
        <w:t>.</w:t>
      </w:r>
      <w:r w:rsidR="00000938" w:rsidRPr="008E03F2">
        <w:t xml:space="preserve">  </w:t>
      </w:r>
      <w:r w:rsidR="00595F4A" w:rsidRPr="008E03F2" w:rsidDel="00595F4A">
        <w:t xml:space="preserve"> </w:t>
      </w:r>
      <w:r w:rsidR="00341BA7">
        <w:t>Furthermore, introducing pores into dense ceramic</w:t>
      </w:r>
      <w:r w:rsidR="00231F0E">
        <w:t xml:space="preserve"> will cause stress</w:t>
      </w:r>
      <w:r w:rsidR="00341BA7">
        <w:t xml:space="preserve"> </w:t>
      </w:r>
      <w:r w:rsidR="00231F0E">
        <w:t xml:space="preserve">concentrations </w:t>
      </w:r>
      <w:r w:rsidR="00341BA7">
        <w:t>near the pore</w:t>
      </w:r>
      <w:r w:rsidR="00C34109">
        <w:t>s</w:t>
      </w:r>
      <w:r w:rsidR="00231F0E">
        <w:t xml:space="preserve"> during electromechanical actuation.  This </w:t>
      </w:r>
      <w:r w:rsidR="00A5609F">
        <w:t xml:space="preserve">could </w:t>
      </w:r>
      <w:r w:rsidR="00341BA7">
        <w:t xml:space="preserve">affect the piezoelectric properties of the </w:t>
      </w:r>
      <w:r w:rsidR="00231F0E">
        <w:t xml:space="preserve">bulk </w:t>
      </w:r>
      <w:r w:rsidR="00341BA7">
        <w:t xml:space="preserve">ceramic due to </w:t>
      </w:r>
      <w:r w:rsidR="00231F0E">
        <w:t>constrained</w:t>
      </w:r>
      <w:r w:rsidR="00341BA7">
        <w:t xml:space="preserve"> </w:t>
      </w:r>
      <w:r w:rsidR="00A5609F">
        <w:t xml:space="preserve">or enhanced </w:t>
      </w:r>
      <w:r w:rsidR="00341BA7">
        <w:t xml:space="preserve">domain wall motion </w:t>
      </w:r>
      <w:r w:rsidR="00231F0E">
        <w:t xml:space="preserve">in these regions.  </w:t>
      </w:r>
      <w:commentRangeStart w:id="37"/>
      <w:r w:rsidR="00341BA7">
        <w:fldChar w:fldCharType="begin"/>
      </w:r>
      <w:r w:rsidR="004B4A56">
        <w:instrText xml:space="preserve"> ADDIN EN.CITE &lt;EndNote&gt;&lt;Cite&gt;&lt;Author&gt;Okazaki&lt;/Author&gt;&lt;Year&gt;1973&lt;/Year&gt;&lt;RecNum&gt;276&lt;/RecNum&gt;&lt;DisplayText&gt;[15, 16]&lt;/DisplayText&gt;&lt;record&gt;&lt;rec-number&gt;276&lt;/rec-number&gt;&lt;foreign-keys&gt;&lt;key app="EN" db-id="52evsaxr8d5z0set20lpra2dx9ffs90rprpd" timestamp="1495066892"&gt;276&lt;/key&gt;&lt;/foreign-keys&gt;&lt;ref-type name="Journal Article"&gt;17&lt;/ref-type&gt;&lt;contributors&gt;&lt;authors&gt;&lt;author&gt;Okazaki, Kiyoshi&lt;/author&gt;&lt;author&gt;Nagata, Kunihiro&lt;/author&gt;&lt;/authors&gt;&lt;/contributors&gt;&lt;titles&gt;&lt;title&gt;Effects of Grain Size and Porosity on Electrical and Optical Properties of PLZT Ceramics&lt;/title&gt;&lt;secondary-title&gt;Journal of the American Ceramic Society&lt;/secondary-title&gt;&lt;/titles&gt;&lt;periodical&gt;&lt;full-title&gt;Journal of the American Ceramic Society&lt;/full-title&gt;&lt;/periodical&gt;&lt;pages&gt;82-86&lt;/pages&gt;&lt;volume&gt;56&lt;/volume&gt;&lt;number&gt;2&lt;/number&gt;&lt;dates&gt;&lt;year&gt;1973&lt;/year&gt;&lt;/dates&gt;&lt;publisher&gt;Blackwell Publishing Ltd&lt;/publisher&gt;&lt;isbn&gt;1551-2916&lt;/isbn&gt;&lt;urls&gt;&lt;related-urls&gt;&lt;url&gt;http://dx.doi.org/10.1111/j.1151-2916.1973.tb12363.x&lt;/url&gt;&lt;/related-urls&gt;&lt;/urls&gt;&lt;electronic-resource-num&gt;10.1111/j.1151-2916.1973.tb12363.x&lt;/electronic-resource-num&gt;&lt;/record&gt;&lt;/Cite&gt;&lt;Cite&gt;&lt;Author&gt;Zeng&lt;/Author&gt;&lt;Year&gt;2007&lt;/Year&gt;&lt;RecNum&gt;6&lt;/RecNum&gt;&lt;record&gt;&lt;rec-number&gt;6&lt;/rec-number&gt;&lt;foreign-keys&gt;&lt;key app="EN" db-id="52evsaxr8d5z0set20lpra2dx9ffs90rprpd" timestamp="1398817623"&gt;6&lt;/key&gt;&lt;/foreign-keys&gt;&lt;ref-type name="Journal Article"&gt;17&lt;/ref-type&gt;&lt;contributors&gt;&lt;authors&gt;&lt;author&gt;Zeng, Tao&lt;/author&gt;&lt;author&gt;Dong, XianLin&lt;/author&gt;&lt;author&gt;Mao, ChaoLiang&lt;/author&gt;&lt;author&gt;Zhou, ZhiYong&lt;/author&gt;&lt;author&gt;Yang, Hong&lt;/author&gt;&lt;/authors&gt;&lt;/contributors&gt;&lt;titles&gt;&lt;title&gt;Effects of pore shape and porosity on the properties of porous PZT 95/5 ceramics&lt;/title&gt;&lt;secondary-title&gt;Journal of the European Ceramic Society&lt;/secondary-title&gt;&lt;/titles&gt;&lt;periodical&gt;&lt;full-title&gt;Journal of the European Ceramic Society&lt;/full-title&gt;&lt;/periodical&gt;&lt;pages&gt;2025-2029&lt;/pages&gt;&lt;volume&gt;27&lt;/volume&gt;&lt;number&gt;4&lt;/number&gt;&lt;dates&gt;&lt;year&gt;2007&lt;/year&gt;&lt;/dates&gt;&lt;urls&gt;&lt;/urls&gt;&lt;electronic-resource-num&gt;10.1016/j.jeurceramsoc.2006.05.102&lt;/electronic-resource-num&gt;&lt;/record&gt;&lt;/Cite&gt;&lt;/EndNote&gt;</w:instrText>
      </w:r>
      <w:r w:rsidR="00341BA7">
        <w:fldChar w:fldCharType="separate"/>
      </w:r>
      <w:r w:rsidR="004B4A56">
        <w:rPr>
          <w:noProof/>
        </w:rPr>
        <w:t>[15, 16]</w:t>
      </w:r>
      <w:r w:rsidR="00341BA7">
        <w:fldChar w:fldCharType="end"/>
      </w:r>
      <w:commentRangeEnd w:id="37"/>
      <w:r w:rsidR="00A5609F">
        <w:rPr>
          <w:rStyle w:val="CommentReference"/>
        </w:rPr>
        <w:commentReference w:id="37"/>
      </w:r>
      <w:r w:rsidR="00341BA7">
        <w:t>. The stress</w:t>
      </w:r>
      <w:r w:rsidR="002B2AAE">
        <w:t>ed</w:t>
      </w:r>
      <w:r w:rsidR="00341BA7">
        <w:t xml:space="preserve"> regions</w:t>
      </w:r>
      <w:r w:rsidR="004307BD">
        <w:t xml:space="preserve"> </w:t>
      </w:r>
      <w:r w:rsidR="00231F0E">
        <w:t>may</w:t>
      </w:r>
      <w:r w:rsidR="004307BD">
        <w:t xml:space="preserve"> also increase</w:t>
      </w:r>
      <w:r w:rsidR="00341BA7">
        <w:t xml:space="preserve"> depolarising factors, as described by Okazaki </w:t>
      </w:r>
      <w:r w:rsidR="00341BA7">
        <w:fldChar w:fldCharType="begin"/>
      </w:r>
      <w:r w:rsidR="004B4A56">
        <w:instrText xml:space="preserve"> ADDIN EN.CITE &lt;EndNote&gt;&lt;Cite&gt;&lt;Author&gt;Okazaki&lt;/Author&gt;&lt;Year&gt;1981&lt;/Year&gt;&lt;RecNum&gt;277&lt;/RecNum&gt;&lt;DisplayText&gt;[17]&lt;/DisplayText&gt;&lt;record&gt;&lt;rec-number&gt;277&lt;/rec-number&gt;&lt;foreign-keys&gt;&lt;key app="EN" db-id="52evsaxr8d5z0set20lpra2dx9ffs90rprpd" timestamp="1495067101"&gt;277&lt;/key&gt;&lt;/foreign-keys&gt;&lt;ref-type name="Journal Article"&gt;17&lt;/ref-type&gt;&lt;contributors&gt;&lt;authors&gt;&lt;author&gt;Okazaki, K.&lt;/author&gt;&lt;/authors&gt;&lt;/contributors&gt;&lt;titles&gt;&lt;title&gt;Recent developments in piezoelectric ceramics in japan&lt;/title&gt;&lt;secondary-title&gt;Ferroelectrics&lt;/secondary-title&gt;&lt;/titles&gt;&lt;periodical&gt;&lt;full-title&gt;Ferroelectrics&lt;/full-title&gt;&lt;/periodical&gt;&lt;pages&gt;173-178&lt;/pages&gt;&lt;volume&gt;35&lt;/volume&gt;&lt;number&gt;1&lt;/number&gt;&lt;dates&gt;&lt;year&gt;1981&lt;/year&gt;&lt;/dates&gt;&lt;publisher&gt;Taylor &amp;amp; Francis&lt;/publisher&gt;&lt;isbn&gt;0015-0193&lt;/isbn&gt;&lt;urls&gt;&lt;related-urls&gt;&lt;url&gt;http://dx.doi.org/10.1080/00150198108017682&lt;/url&gt;&lt;/related-urls&gt;&lt;/urls&gt;&lt;electronic-resource-num&gt;10.1080/00150198108017682&lt;/electronic-resource-num&gt;&lt;/record&gt;&lt;/Cite&gt;&lt;/EndNote&gt;</w:instrText>
      </w:r>
      <w:r w:rsidR="00341BA7">
        <w:fldChar w:fldCharType="separate"/>
      </w:r>
      <w:r w:rsidR="004B4A56">
        <w:rPr>
          <w:noProof/>
        </w:rPr>
        <w:t>[17]</w:t>
      </w:r>
      <w:r w:rsidR="00341BA7">
        <w:fldChar w:fldCharType="end"/>
      </w:r>
      <w:r w:rsidR="00341BA7">
        <w:t>, resulting in a decrease in the remanent polarisation. This is consistent with observations reported by others</w:t>
      </w:r>
      <w:r w:rsidR="00C34109">
        <w:t>,</w:t>
      </w:r>
      <w:r w:rsidR="00341BA7">
        <w:t xml:space="preserve"> where </w:t>
      </w:r>
      <w:r w:rsidR="00341BA7">
        <w:lastRenderedPageBreak/>
        <w:t xml:space="preserve">porous piezoelectric ceramics had lower piezoelectric properties and relative </w:t>
      </w:r>
      <w:proofErr w:type="spellStart"/>
      <w:r w:rsidR="00341BA7">
        <w:t>permittivities</w:t>
      </w:r>
      <w:proofErr w:type="spellEnd"/>
      <w:r w:rsidR="00341BA7">
        <w:t xml:space="preserve"> compared to their dense counterparts </w:t>
      </w:r>
      <w:r w:rsidR="00341BA7">
        <w:fldChar w:fldCharType="begin">
          <w:fldData xml:space="preserve">PEVuZE5vdGU+PENpdGU+PEF1dGhvcj5IZTwvQXV0aG9yPjxZZWFyPjIwMDQ8L1llYXI+PFJlY051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</w:fldData>
        </w:fldChar>
      </w:r>
      <w:r w:rsidR="004B4A56">
        <w:instrText xml:space="preserve"> ADDIN EN.CITE </w:instrText>
      </w:r>
      <w:r w:rsidR="004B4A56">
        <w:fldChar w:fldCharType="begin">
          <w:fldData xml:space="preserve">PEVuZE5vdGU+PENpdGU+PEF1dGhvcj5IZTwvQXV0aG9yPjxZZWFyPjIwMDQ8L1llYXI+PFJlY051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</w:fldData>
        </w:fldChar>
      </w:r>
      <w:r w:rsidR="004B4A56">
        <w:instrText xml:space="preserve"> ADDIN EN.CITE.DATA </w:instrText>
      </w:r>
      <w:r w:rsidR="004B4A56">
        <w:fldChar w:fldCharType="end"/>
      </w:r>
      <w:r w:rsidR="00341BA7">
        <w:fldChar w:fldCharType="separate"/>
      </w:r>
      <w:r w:rsidR="004B4A56">
        <w:rPr>
          <w:noProof/>
        </w:rPr>
        <w:t>[18-21]</w:t>
      </w:r>
      <w:r w:rsidR="00341BA7">
        <w:fldChar w:fldCharType="end"/>
      </w:r>
      <w:r w:rsidR="00341BA7">
        <w:t>.</w:t>
      </w:r>
    </w:p>
    <w:p w14:paraId="403774EA" w14:textId="102542D7" w:rsidR="00774013" w:rsidRDefault="00B200E4" w:rsidP="00021968">
      <w:pPr>
        <w:rPr>
          <w:rFonts w:cs="Times New Roman"/>
        </w:rPr>
      </w:pPr>
      <w:commentRangeStart w:id="38"/>
      <w:r>
        <w:rPr>
          <w:rFonts w:cs="Times New Roman"/>
        </w:rPr>
        <w:t xml:space="preserve">The </w:t>
      </w:r>
      <w:commentRangeEnd w:id="38"/>
      <w:r w:rsidR="00A5609F">
        <w:rPr>
          <w:rStyle w:val="CommentReference"/>
        </w:rPr>
        <w:commentReference w:id="38"/>
      </w:r>
      <w:r>
        <w:rPr>
          <w:rFonts w:cs="Times New Roman"/>
        </w:rPr>
        <w:t>difference in the ferroelectric and piezoelectric propert</w:t>
      </w:r>
      <w:r w:rsidR="00391AA1">
        <w:rPr>
          <w:rFonts w:cs="Times New Roman"/>
        </w:rPr>
        <w:t xml:space="preserve">ies of 50MS and 30MS/10F </w:t>
      </w:r>
      <w:r w:rsidR="00365489">
        <w:rPr>
          <w:rFonts w:cs="Times New Roman"/>
        </w:rPr>
        <w:t>is mainly</w:t>
      </w:r>
      <w:r w:rsidR="00391AA1">
        <w:rPr>
          <w:rFonts w:cs="Times New Roman"/>
        </w:rPr>
        <w:t xml:space="preserve"> related to the two samples’ difference in the shape of the pores. Contrary to the trend of increasing porosity resulting in decreasing ferro</w:t>
      </w:r>
      <w:r w:rsidR="00365489">
        <w:rPr>
          <w:rFonts w:cs="Times New Roman"/>
        </w:rPr>
        <w:t>electric and piezoelectric prope</w:t>
      </w:r>
      <w:r w:rsidR="00391AA1">
        <w:rPr>
          <w:rFonts w:cs="Times New Roman"/>
        </w:rPr>
        <w:t xml:space="preserve">rties, 30MS/10F </w:t>
      </w:r>
      <w:r w:rsidR="002B2AAE">
        <w:rPr>
          <w:rFonts w:cs="Times New Roman"/>
        </w:rPr>
        <w:t>had the lowest polarisation and strain</w:t>
      </w:r>
      <w:r w:rsidR="00391AA1">
        <w:rPr>
          <w:rFonts w:cs="Times New Roman"/>
        </w:rPr>
        <w:t xml:space="preserve"> of the prepared samples. After poling, 30MS/10F produced a </w:t>
      </w:r>
      <w:proofErr w:type="spellStart"/>
      <w:r w:rsidR="00391AA1">
        <w:rPr>
          <w:rFonts w:cs="Times New Roman"/>
        </w:rPr>
        <w:t>P</w:t>
      </w:r>
      <w:r w:rsidR="00391AA1">
        <w:rPr>
          <w:rFonts w:cs="Times New Roman"/>
          <w:vertAlign w:val="subscript"/>
        </w:rPr>
        <w:t>r</w:t>
      </w:r>
      <w:proofErr w:type="spellEnd"/>
      <w:r w:rsidR="00391AA1">
        <w:rPr>
          <w:rFonts w:cs="Times New Roman"/>
        </w:rPr>
        <w:t xml:space="preserve"> of 2.77 µC/cm</w:t>
      </w:r>
      <w:r w:rsidR="00391AA1">
        <w:rPr>
          <w:rFonts w:cs="Times New Roman"/>
          <w:vertAlign w:val="superscript"/>
        </w:rPr>
        <w:t>2</w:t>
      </w:r>
      <w:r w:rsidR="00391AA1">
        <w:rPr>
          <w:rFonts w:cs="Times New Roman"/>
        </w:rPr>
        <w:t xml:space="preserve"> and a </w:t>
      </w:r>
      <w:proofErr w:type="spellStart"/>
      <w:r w:rsidR="00391AA1">
        <w:rPr>
          <w:rFonts w:cs="Times New Roman"/>
        </w:rPr>
        <w:t>S</w:t>
      </w:r>
      <w:r w:rsidR="00391AA1">
        <w:rPr>
          <w:rFonts w:cs="Times New Roman"/>
          <w:vertAlign w:val="subscript"/>
        </w:rPr>
        <w:t>max</w:t>
      </w:r>
      <w:proofErr w:type="spellEnd"/>
      <w:r w:rsidR="00391AA1">
        <w:rPr>
          <w:rFonts w:cs="Times New Roman"/>
        </w:rPr>
        <w:t xml:space="preserve"> </w:t>
      </w:r>
      <w:r w:rsidR="00867BC8">
        <w:rPr>
          <w:rFonts w:cs="Times New Roman"/>
        </w:rPr>
        <w:t>of</w:t>
      </w:r>
      <w:r w:rsidR="00391AA1">
        <w:rPr>
          <w:rFonts w:cs="Times New Roman"/>
        </w:rPr>
        <w:t xml:space="preserve"> 0.0443%, which were 55.8% and 45.9% lower than 0MS, respectively. </w:t>
      </w:r>
      <w:r w:rsidR="00774013">
        <w:rPr>
          <w:rFonts w:cs="Times New Roman"/>
        </w:rPr>
        <w:t xml:space="preserve">The cause for this difference can be understood from the result of the finite element analysis. </w:t>
      </w:r>
    </w:p>
    <w:p w14:paraId="55757A7C" w14:textId="59803092" w:rsidR="00774013" w:rsidRDefault="00774013" w:rsidP="00021968">
      <w:pPr>
        <w:rPr>
          <w:rFonts w:cs="Times New Roman"/>
        </w:rPr>
      </w:pPr>
      <w:r>
        <w:rPr>
          <w:rFonts w:cs="Times New Roman"/>
        </w:rPr>
        <w:t xml:space="preserve">In a dense ceramic, the electric field </w:t>
      </w:r>
      <w:r w:rsidR="00340686">
        <w:rPr>
          <w:rFonts w:cs="Times New Roman"/>
        </w:rPr>
        <w:t xml:space="preserve">within the material is </w:t>
      </w:r>
      <w:r w:rsidR="00A5609F">
        <w:rPr>
          <w:rFonts w:cs="Times New Roman"/>
        </w:rPr>
        <w:t>inhomogeneous</w:t>
      </w:r>
      <w:r w:rsidR="00340686">
        <w:rPr>
          <w:rFonts w:cs="Times New Roman"/>
        </w:rPr>
        <w:t xml:space="preserve"> due to the dielectric anisotropy of the crystalline structure.  This effect is greatly amplified in porous ceramics where the material and pores have drastically different dielectric permittivity</w:t>
      </w:r>
      <w:r>
        <w:rPr>
          <w:rFonts w:cs="Times New Roman"/>
        </w:rPr>
        <w:t xml:space="preserve">. </w:t>
      </w:r>
      <w:r>
        <w:rPr>
          <w:rFonts w:cs="Times New Roman"/>
        </w:rPr>
        <w:fldChar w:fldCharType="begin"/>
      </w:r>
      <w:r>
        <w:rPr>
          <w:rFonts w:cs="Times New Roman"/>
        </w:rPr>
        <w:instrText xml:space="preserve"> REF _Ref482287515 \h </w:instrText>
      </w:r>
      <w:r>
        <w:rPr>
          <w:rFonts w:cs="Times New Roman"/>
        </w:rPr>
      </w:r>
      <w:r>
        <w:rPr>
          <w:rFonts w:cs="Times New Roman"/>
        </w:rPr>
        <w:fldChar w:fldCharType="separate"/>
      </w:r>
      <w:r w:rsidR="001E50C5">
        <w:t xml:space="preserve">Figure </w:t>
      </w:r>
      <w:r w:rsidR="001E50C5">
        <w:rPr>
          <w:noProof/>
        </w:rPr>
        <w:t>3</w:t>
      </w:r>
      <w:r>
        <w:rPr>
          <w:rFonts w:cs="Times New Roman"/>
        </w:rPr>
        <w:fldChar w:fldCharType="end"/>
      </w:r>
      <w:r>
        <w:rPr>
          <w:rFonts w:cs="Times New Roman"/>
        </w:rPr>
        <w:t xml:space="preserve"> </w:t>
      </w:r>
      <w:r w:rsidR="002B2AAE">
        <w:rPr>
          <w:rFonts w:cs="Times New Roman"/>
        </w:rPr>
        <w:t xml:space="preserve">shows cutaway regions of the MS50 sample where the colour scale represents the </w:t>
      </w:r>
      <w:r w:rsidR="00BC701A">
        <w:rPr>
          <w:rFonts w:cs="Times New Roman"/>
        </w:rPr>
        <w:t xml:space="preserve">simulated </w:t>
      </w:r>
      <w:r w:rsidR="002B2AAE">
        <w:rPr>
          <w:rFonts w:cs="Times New Roman"/>
        </w:rPr>
        <w:t>electric field magnitude and the vectors the principal direction of the electric field at that point.  T</w:t>
      </w:r>
      <w:r>
        <w:rPr>
          <w:rFonts w:cs="Times New Roman"/>
        </w:rPr>
        <w:t xml:space="preserve">he large contrast in permittivity between the air-filled pores and the BCZT ceramic forces the electric field to travel around the pores, resulting in areas of low and high electric field intensities around the pores. This would indicate that the porous BCZT ceramic experiencing regions of low field intensity may have incomplete poling compared to regions of high field intensity. Since 30MS/10F contains more elongated pores perpendicular to the poling direction, this sample </w:t>
      </w:r>
      <w:r w:rsidR="002B2AAE">
        <w:rPr>
          <w:rFonts w:cs="Times New Roman"/>
        </w:rPr>
        <w:t>is likely to have more</w:t>
      </w:r>
      <w:r>
        <w:rPr>
          <w:rFonts w:cs="Times New Roman"/>
        </w:rPr>
        <w:t xml:space="preserve"> areas of low field intensity.</w:t>
      </w:r>
      <w:r w:rsidR="002B2AAE">
        <w:rPr>
          <w:rFonts w:cs="Times New Roman"/>
        </w:rPr>
        <w:t xml:space="preserve"> </w:t>
      </w:r>
      <w:r w:rsidR="002D5357">
        <w:rPr>
          <w:rFonts w:cs="Times New Roman"/>
        </w:rPr>
        <w:t xml:space="preserve">Zeng et al. </w:t>
      </w:r>
      <w:r w:rsidR="002D5357">
        <w:rPr>
          <w:rFonts w:cs="Times New Roman"/>
        </w:rPr>
        <w:fldChar w:fldCharType="begin">
          <w:fldData xml:space="preserve">PEVuZE5vdGU+PENpdGU+PEF1dGhvcj5aZW5nPC9BdXRob3I+PFllYXI+MjAwNzwvWWVhcj48UmVj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</w:fldData>
        </w:fldChar>
      </w:r>
      <w:r w:rsidR="004B4A56">
        <w:rPr>
          <w:rFonts w:cs="Times New Roman"/>
        </w:rPr>
        <w:instrText xml:space="preserve"> ADDIN EN.CITE </w:instrText>
      </w:r>
      <w:r w:rsidR="004B4A56">
        <w:rPr>
          <w:rFonts w:cs="Times New Roman"/>
        </w:rPr>
        <w:fldChar w:fldCharType="begin">
          <w:fldData xml:space="preserve">PEVuZE5vdGU+PENpdGU+PEF1dGhvcj5aZW5nPC9BdXRob3I+PFllYXI+MjAwNzwvWWVhcj48UmVj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</w:fldData>
        </w:fldChar>
      </w:r>
      <w:r w:rsidR="004B4A56">
        <w:rPr>
          <w:rFonts w:cs="Times New Roman"/>
        </w:rPr>
        <w:instrText xml:space="preserve"> ADDIN EN.CITE.DATA </w:instrText>
      </w:r>
      <w:r w:rsidR="004B4A56">
        <w:rPr>
          <w:rFonts w:cs="Times New Roman"/>
        </w:rPr>
      </w:r>
      <w:r w:rsidR="004B4A56">
        <w:rPr>
          <w:rFonts w:cs="Times New Roman"/>
        </w:rPr>
        <w:fldChar w:fldCharType="end"/>
      </w:r>
      <w:r w:rsidR="002D5357">
        <w:rPr>
          <w:rFonts w:cs="Times New Roman"/>
        </w:rPr>
      </w:r>
      <w:r w:rsidR="002D5357">
        <w:rPr>
          <w:rFonts w:cs="Times New Roman"/>
        </w:rPr>
        <w:fldChar w:fldCharType="separate"/>
      </w:r>
      <w:r w:rsidR="004B4A56">
        <w:rPr>
          <w:rFonts w:cs="Times New Roman"/>
          <w:noProof/>
        </w:rPr>
        <w:t>[10, 16]</w:t>
      </w:r>
      <w:r w:rsidR="002D5357">
        <w:rPr>
          <w:rFonts w:cs="Times New Roman"/>
        </w:rPr>
        <w:fldChar w:fldCharType="end"/>
      </w:r>
      <w:r w:rsidR="002D5357">
        <w:rPr>
          <w:rFonts w:cs="Times New Roman"/>
        </w:rPr>
        <w:t xml:space="preserve"> noticed a similar trend and used the regional discharge of oval theory to explain that irregular-shaped pores will experience greater concentrated stress and electric field intensities at the tips of the pores. Thus</w:t>
      </w:r>
      <w:r>
        <w:rPr>
          <w:rFonts w:cs="Times New Roman"/>
        </w:rPr>
        <w:t xml:space="preserve">, </w:t>
      </w:r>
      <w:r w:rsidR="00340686">
        <w:rPr>
          <w:rFonts w:cs="Times New Roman"/>
        </w:rPr>
        <w:t>the bulk</w:t>
      </w:r>
      <w:r>
        <w:rPr>
          <w:rFonts w:cs="Times New Roman"/>
        </w:rPr>
        <w:t xml:space="preserve"> ferroelectric and piezoelectric properties </w:t>
      </w:r>
      <w:r w:rsidR="00595F4A">
        <w:rPr>
          <w:rFonts w:cs="Times New Roman"/>
        </w:rPr>
        <w:t xml:space="preserve">of porous BCZT ceramics with irregular pores </w:t>
      </w:r>
      <w:r>
        <w:rPr>
          <w:rFonts w:cs="Times New Roman"/>
        </w:rPr>
        <w:t xml:space="preserve">will be lower compared to the porous BCZT ceramics with spherical pores. </w:t>
      </w:r>
    </w:p>
    <w:p w14:paraId="7CE9A081" w14:textId="7C6E355D" w:rsidR="00595F4A" w:rsidRDefault="00595F4A" w:rsidP="00021968">
      <w:pPr>
        <w:rPr>
          <w:rFonts w:cs="Times New Roman"/>
        </w:rPr>
      </w:pPr>
      <w:r>
        <w:rPr>
          <w:rFonts w:cs="Times New Roman"/>
        </w:rPr>
        <w:t xml:space="preserve">As mentioned earlier, the probability of a dielectric breakdown is likely as </w:t>
      </w:r>
      <w:commentRangeStart w:id="39"/>
      <w:commentRangeStart w:id="40"/>
      <w:r>
        <w:rPr>
          <w:rFonts w:cs="Times New Roman"/>
        </w:rPr>
        <w:t>free charge</w:t>
      </w:r>
      <w:ins w:id="41" w:author="Emily Wern Jien Yap" w:date="2017-06-16T12:17:00Z">
        <w:r w:rsidR="001F23B5">
          <w:rPr>
            <w:rFonts w:cs="Times New Roman"/>
          </w:rPr>
          <w:t>s</w:t>
        </w:r>
      </w:ins>
      <w:r>
        <w:rPr>
          <w:rFonts w:cs="Times New Roman"/>
        </w:rPr>
        <w:t xml:space="preserve"> </w:t>
      </w:r>
      <w:commentRangeEnd w:id="39"/>
      <w:r>
        <w:rPr>
          <w:rStyle w:val="CommentReference"/>
        </w:rPr>
        <w:commentReference w:id="39"/>
      </w:r>
      <w:commentRangeEnd w:id="40"/>
      <w:ins w:id="42" w:author="Emily Wern Jien Yap" w:date="2017-06-16T12:15:00Z">
        <w:r w:rsidR="00953671">
          <w:rPr>
            <w:rFonts w:cs="Times New Roman"/>
          </w:rPr>
          <w:t xml:space="preserve">and surface charges </w:t>
        </w:r>
      </w:ins>
      <w:r w:rsidR="00885AA3">
        <w:rPr>
          <w:rStyle w:val="CommentReference"/>
        </w:rPr>
        <w:commentReference w:id="40"/>
      </w:r>
      <w:r>
        <w:rPr>
          <w:rFonts w:cs="Times New Roman"/>
        </w:rPr>
        <w:t>can accumulate along the pore surfaces</w:t>
      </w:r>
      <w:r w:rsidR="00AA5CEF">
        <w:rPr>
          <w:rFonts w:cs="Times New Roman"/>
        </w:rPr>
        <w:t>,</w:t>
      </w:r>
      <w:r>
        <w:rPr>
          <w:rFonts w:cs="Times New Roman"/>
        </w:rPr>
        <w:t xml:space="preserve"> </w:t>
      </w:r>
      <w:r w:rsidR="00AA5CEF">
        <w:rPr>
          <w:rFonts w:cs="Times New Roman"/>
        </w:rPr>
        <w:t xml:space="preserve">enhancing the local electric field </w:t>
      </w:r>
      <w:r>
        <w:rPr>
          <w:rFonts w:cs="Times New Roman"/>
        </w:rPr>
        <w:t>and</w:t>
      </w:r>
      <w:r w:rsidR="00AA5CEF">
        <w:rPr>
          <w:rFonts w:cs="Times New Roman"/>
        </w:rPr>
        <w:t xml:space="preserve"> potentially</w:t>
      </w:r>
      <w:r>
        <w:rPr>
          <w:rFonts w:cs="Times New Roman"/>
        </w:rPr>
        <w:t xml:space="preserve"> lead</w:t>
      </w:r>
      <w:r w:rsidR="00AA5CEF">
        <w:rPr>
          <w:rFonts w:cs="Times New Roman"/>
        </w:rPr>
        <w:t>ing</w:t>
      </w:r>
      <w:r>
        <w:rPr>
          <w:rFonts w:cs="Times New Roman"/>
        </w:rPr>
        <w:t xml:space="preserve"> to a partial discharge. </w:t>
      </w:r>
      <w:r w:rsidR="00AA5CEF">
        <w:rPr>
          <w:rFonts w:cs="Times New Roman"/>
        </w:rPr>
        <w:t xml:space="preserve">In the materials tested here, </w:t>
      </w:r>
      <w:commentRangeStart w:id="43"/>
      <w:commentRangeStart w:id="44"/>
      <w:r>
        <w:rPr>
          <w:rFonts w:cs="Times New Roman"/>
        </w:rPr>
        <w:t xml:space="preserve">dielectric breakdown </w:t>
      </w:r>
      <w:r w:rsidR="00AA5CEF">
        <w:rPr>
          <w:rFonts w:cs="Times New Roman"/>
        </w:rPr>
        <w:t xml:space="preserve">did not </w:t>
      </w:r>
      <w:r>
        <w:rPr>
          <w:rFonts w:cs="Times New Roman"/>
        </w:rPr>
        <w:t>occur during the poling</w:t>
      </w:r>
      <w:r w:rsidR="00AA5CEF">
        <w:rPr>
          <w:rFonts w:cs="Times New Roman"/>
        </w:rPr>
        <w:t xml:space="preserve">, </w:t>
      </w:r>
      <w:r>
        <w:rPr>
          <w:rFonts w:cs="Times New Roman"/>
        </w:rPr>
        <w:t>suggest</w:t>
      </w:r>
      <w:r w:rsidR="00AA5CEF">
        <w:rPr>
          <w:rFonts w:cs="Times New Roman"/>
        </w:rPr>
        <w:t>ing</w:t>
      </w:r>
      <w:r>
        <w:rPr>
          <w:rFonts w:cs="Times New Roman"/>
        </w:rPr>
        <w:t xml:space="preserve"> </w:t>
      </w:r>
      <w:r w:rsidR="00AA5CEF">
        <w:rPr>
          <w:rFonts w:cs="Times New Roman"/>
        </w:rPr>
        <w:t>extensive partial discharge did not occur within the pores.  These discharge events may be shielded from occurring due to</w:t>
      </w:r>
      <w:r>
        <w:rPr>
          <w:rFonts w:cs="Times New Roman"/>
        </w:rPr>
        <w:t xml:space="preserve"> </w:t>
      </w:r>
      <w:commentRangeStart w:id="45"/>
      <w:commentRangeStart w:id="46"/>
      <w:r w:rsidR="00340686">
        <w:rPr>
          <w:rFonts w:cs="Times New Roman"/>
        </w:rPr>
        <w:t xml:space="preserve">mobile </w:t>
      </w:r>
      <w:r>
        <w:rPr>
          <w:rFonts w:cs="Times New Roman"/>
        </w:rPr>
        <w:t xml:space="preserve">charges on the pore surfaces </w:t>
      </w:r>
      <w:r w:rsidR="00AA5CEF">
        <w:rPr>
          <w:rFonts w:cs="Times New Roman"/>
        </w:rPr>
        <w:t xml:space="preserve">that </w:t>
      </w:r>
      <w:r>
        <w:rPr>
          <w:rFonts w:cs="Times New Roman"/>
        </w:rPr>
        <w:t xml:space="preserve">are able to redistribute </w:t>
      </w:r>
      <w:r w:rsidR="00AA5CEF">
        <w:rPr>
          <w:rFonts w:cs="Times New Roman"/>
        </w:rPr>
        <w:t>analogous to</w:t>
      </w:r>
      <w:r>
        <w:rPr>
          <w:rFonts w:cs="Times New Roman"/>
        </w:rPr>
        <w:t xml:space="preserve"> a hollow conductor in an electric field</w:t>
      </w:r>
      <w:commentRangeEnd w:id="45"/>
      <w:r w:rsidR="001564C4">
        <w:rPr>
          <w:rStyle w:val="CommentReference"/>
        </w:rPr>
        <w:commentReference w:id="45"/>
      </w:r>
      <w:commentRangeEnd w:id="46"/>
      <w:r w:rsidR="00AA5CEF">
        <w:rPr>
          <w:rStyle w:val="CommentReference"/>
        </w:rPr>
        <w:commentReference w:id="46"/>
      </w:r>
      <w:r>
        <w:rPr>
          <w:rFonts w:cs="Times New Roman"/>
        </w:rPr>
        <w:t>.</w:t>
      </w:r>
      <w:commentRangeEnd w:id="43"/>
      <w:r w:rsidR="00885AA3">
        <w:rPr>
          <w:rStyle w:val="CommentReference"/>
        </w:rPr>
        <w:commentReference w:id="43"/>
      </w:r>
      <w:commentRangeEnd w:id="44"/>
      <w:r w:rsidR="00AA5CEF">
        <w:rPr>
          <w:rStyle w:val="CommentReference"/>
        </w:rPr>
        <w:commentReference w:id="44"/>
      </w:r>
      <w:r>
        <w:rPr>
          <w:rFonts w:cs="Times New Roman"/>
        </w:rPr>
        <w:t xml:space="preserve"> </w:t>
      </w:r>
      <w:r w:rsidR="00340686">
        <w:rPr>
          <w:rFonts w:cs="Times New Roman"/>
        </w:rPr>
        <w:t xml:space="preserve"> This is a complex process that will depend on the electronic state of the internal pore surfaces, which is currently unknown.  The fact </w:t>
      </w:r>
      <w:r w:rsidR="00885AA3">
        <w:rPr>
          <w:rFonts w:cs="Times New Roman"/>
        </w:rPr>
        <w:t xml:space="preserve">that </w:t>
      </w:r>
      <w:r w:rsidR="00340686">
        <w:rPr>
          <w:rFonts w:cs="Times New Roman"/>
        </w:rPr>
        <w:t xml:space="preserve">some electro-ceramics suffer rapid degradation in properties with increasing porosity, while others, like in this study, show retention of properties, suggests that this pore surface </w:t>
      </w:r>
      <w:r w:rsidR="0008365D">
        <w:rPr>
          <w:rFonts w:cs="Times New Roman"/>
        </w:rPr>
        <w:t xml:space="preserve">state likely varies significantly between material types.  </w:t>
      </w:r>
      <w:r w:rsidR="00300363">
        <w:rPr>
          <w:rFonts w:cs="Times New Roman"/>
        </w:rPr>
        <w:t xml:space="preserve">The ideal case would be when the properties of the inner surface </w:t>
      </w:r>
      <w:r w:rsidR="00300363">
        <w:rPr>
          <w:rFonts w:cs="Times New Roman"/>
        </w:rPr>
        <w:lastRenderedPageBreak/>
        <w:t>of the pores are such that the apparent relative permittivity of the pore closely matches that of the bulk ceramic.  Here, no field enhancements around the pore structures would be expected, minimising the likelihood of mechanical failure due to electric-field-induced stress distributions.</w:t>
      </w:r>
    </w:p>
    <w:p w14:paraId="343CC86C" w14:textId="1AEA5663" w:rsidR="00EE5B3E" w:rsidRDefault="00EE5B3E" w:rsidP="00300363">
      <w:pPr>
        <w:keepNext/>
      </w:pPr>
    </w:p>
    <w:p w14:paraId="172A2539" w14:textId="6FDDDEFB" w:rsidR="00EE5B3E" w:rsidRDefault="00E84A1B" w:rsidP="00300363">
      <w:pPr>
        <w:keepNext/>
      </w:pPr>
      <w:r>
        <w:rPr>
          <w:noProof/>
          <w:lang w:eastAsia="en-AU"/>
        </w:rPr>
        <w:drawing>
          <wp:inline distT="0" distB="0" distL="0" distR="0" wp14:anchorId="2DC03800" wp14:editId="44062C07">
            <wp:extent cx="2698509" cy="2195484"/>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S50_ElecField_paper_4.png"/>
                    <pic:cNvPicPr/>
                  </pic:nvPicPr>
                  <pic:blipFill rotWithShape="1">
                    <a:blip r:embed="rId13">
                      <a:extLst>
                        <a:ext uri="{28A0092B-C50C-407E-A947-70E740481C1C}">
                          <a14:useLocalDpi xmlns:a14="http://schemas.microsoft.com/office/drawing/2010/main" val="0"/>
                        </a:ext>
                      </a:extLst>
                    </a:blip>
                    <a:srcRect t="4173" b="13134"/>
                    <a:stretch/>
                  </pic:blipFill>
                  <pic:spPr bwMode="auto">
                    <a:xfrm>
                      <a:off x="0" y="0"/>
                      <a:ext cx="2700000" cy="2196697"/>
                    </a:xfrm>
                    <a:prstGeom prst="rect">
                      <a:avLst/>
                    </a:prstGeom>
                    <a:ln>
                      <a:noFill/>
                    </a:ln>
                    <a:extLst>
                      <a:ext uri="{53640926-AAD7-44D8-BBD7-CCE9431645EC}">
                        <a14:shadowObscured xmlns:a14="http://schemas.microsoft.com/office/drawing/2010/main"/>
                      </a:ext>
                    </a:extLst>
                  </pic:spPr>
                </pic:pic>
              </a:graphicData>
            </a:graphic>
          </wp:inline>
        </w:drawing>
      </w:r>
    </w:p>
    <w:p w14:paraId="5FA8DB8A" w14:textId="154018A5" w:rsidR="002A34F0" w:rsidRPr="008E03F2" w:rsidRDefault="00CB451E" w:rsidP="00300363">
      <w:pPr>
        <w:pStyle w:val="Caption"/>
      </w:pPr>
      <w:bookmarkStart w:id="47" w:name="_Ref482287515"/>
      <w:r>
        <w:t xml:space="preserve">Figure </w:t>
      </w:r>
      <w:fldSimple w:instr=" SEQ Figure \* ARABIC ">
        <w:r w:rsidR="001E50C5">
          <w:rPr>
            <w:noProof/>
          </w:rPr>
          <w:t>3</w:t>
        </w:r>
      </w:fldSimple>
      <w:bookmarkEnd w:id="47"/>
      <w:r>
        <w:t xml:space="preserve">  </w:t>
      </w:r>
      <w:r w:rsidR="00BC701A">
        <w:t>Simulated e</w:t>
      </w:r>
      <w:r w:rsidR="00C72333">
        <w:t xml:space="preserve">lectric field </w:t>
      </w:r>
      <w:r w:rsidR="00CD40E8">
        <w:t xml:space="preserve">distribution within </w:t>
      </w:r>
      <w:r w:rsidR="00821590">
        <w:t>MS</w:t>
      </w:r>
      <w:r w:rsidR="001F23B5">
        <w:t>50, assuming</w:t>
      </w:r>
      <w:r w:rsidR="00340686">
        <w:t xml:space="preserve"> the pore</w:t>
      </w:r>
      <w:r w:rsidR="009F59BE">
        <w:t>s</w:t>
      </w:r>
      <w:r w:rsidR="00340686">
        <w:t xml:space="preserve"> </w:t>
      </w:r>
      <w:r w:rsidR="00300363">
        <w:t>are filled with air</w:t>
      </w:r>
      <w:r w:rsidR="00340686">
        <w:t xml:space="preserve"> and</w:t>
      </w:r>
      <w:r w:rsidR="00CD40E8">
        <w:t xml:space="preserve"> </w:t>
      </w:r>
      <w:r w:rsidR="009F59BE">
        <w:t xml:space="preserve">have </w:t>
      </w:r>
      <w:r w:rsidR="00CD40E8">
        <w:t>zero charge on the pore surfaces</w:t>
      </w:r>
      <w:r w:rsidR="00C72333">
        <w:t xml:space="preserve">. </w:t>
      </w:r>
      <w:r w:rsidR="00CD40E8">
        <w:t xml:space="preserve"> A static electric </w:t>
      </w:r>
      <w:r w:rsidR="008C2F64">
        <w:t>potential</w:t>
      </w:r>
      <w:r w:rsidR="00CD40E8">
        <w:t xml:space="preserve"> was applied </w:t>
      </w:r>
      <w:r w:rsidR="00340686">
        <w:t>on</w:t>
      </w:r>
      <w:r w:rsidR="00CD40E8">
        <w:t xml:space="preserve"> two parallel faces at + and –</w:t>
      </w:r>
      <w:r w:rsidR="00496D4E">
        <w:t>z</w:t>
      </w:r>
      <w:r w:rsidR="00CD40E8">
        <w:t xml:space="preserve">.  The resultant field intensity is shown where the colour scale reveals the magnitude, and the vectors show the direction of field </w:t>
      </w:r>
      <w:commentRangeStart w:id="48"/>
      <w:commentRangeStart w:id="49"/>
      <w:r w:rsidR="00CD40E8">
        <w:t>maximum</w:t>
      </w:r>
      <w:commentRangeEnd w:id="48"/>
      <w:r w:rsidR="001564C4">
        <w:rPr>
          <w:rStyle w:val="CommentReference"/>
          <w:b w:val="0"/>
          <w:bCs w:val="0"/>
        </w:rPr>
        <w:commentReference w:id="48"/>
      </w:r>
      <w:commentRangeEnd w:id="49"/>
      <w:r w:rsidR="00611A5F">
        <w:rPr>
          <w:rStyle w:val="CommentReference"/>
          <w:b w:val="0"/>
          <w:bCs w:val="0"/>
        </w:rPr>
        <w:commentReference w:id="49"/>
      </w:r>
      <w:r w:rsidR="00CD40E8">
        <w:t xml:space="preserve">.  </w:t>
      </w:r>
    </w:p>
    <w:p w14:paraId="6B1D89B6" w14:textId="6841984F" w:rsidR="00066E92" w:rsidRPr="008E03F2" w:rsidRDefault="00340686" w:rsidP="00066E92">
      <w:r>
        <w:t>P</w:t>
      </w:r>
      <w:r w:rsidR="00C3734E" w:rsidRPr="008E03F2">
        <w:t>ore-</w:t>
      </w:r>
      <w:r w:rsidR="00AD5589" w:rsidRPr="008E03F2">
        <w:t>forming agents</w:t>
      </w:r>
      <w:r w:rsidR="004D1449" w:rsidRPr="008E03F2">
        <w:t xml:space="preserve"> of</w:t>
      </w:r>
      <w:r w:rsidR="00445422" w:rsidRPr="008E03F2">
        <w:t xml:space="preserve"> </w:t>
      </w:r>
      <w:r w:rsidR="004D1449" w:rsidRPr="008E03F2">
        <w:t>PE</w:t>
      </w:r>
      <w:r w:rsidR="00445422" w:rsidRPr="008E03F2">
        <w:t xml:space="preserve"> microspheres and UHMWPE fibres were selected to give a variety of controlled pore shapes. </w:t>
      </w:r>
      <w:r w:rsidR="00522E92" w:rsidRPr="008E03F2">
        <w:t>X-ray m</w:t>
      </w:r>
      <w:r w:rsidR="0033438F" w:rsidRPr="008E03F2">
        <w:t>icrotomography</w:t>
      </w:r>
      <w:r w:rsidR="001C59F3" w:rsidRPr="008E03F2">
        <w:t xml:space="preserve"> revealed </w:t>
      </w:r>
      <w:r w:rsidR="0033438F" w:rsidRPr="008E03F2">
        <w:t>significantly</w:t>
      </w:r>
      <w:r w:rsidR="001C59F3" w:rsidRPr="008E03F2">
        <w:t xml:space="preserve"> different </w:t>
      </w:r>
      <w:r w:rsidR="00445422" w:rsidRPr="008E03F2">
        <w:t xml:space="preserve">pore morphologies </w:t>
      </w:r>
      <w:r w:rsidR="0033438F" w:rsidRPr="008E03F2">
        <w:t xml:space="preserve">and interconnectivities </w:t>
      </w:r>
      <w:r w:rsidR="008D0BA5" w:rsidRPr="008E03F2">
        <w:t>between</w:t>
      </w:r>
      <w:r w:rsidR="0033438F" w:rsidRPr="008E03F2">
        <w:t xml:space="preserve"> </w:t>
      </w:r>
      <w:r w:rsidR="00445422" w:rsidRPr="008E03F2">
        <w:t>the samples that only contained microspheres</w:t>
      </w:r>
      <w:r w:rsidR="008D0BA5" w:rsidRPr="008E03F2">
        <w:t xml:space="preserve"> </w:t>
      </w:r>
      <w:r w:rsidR="0033438F" w:rsidRPr="008E03F2">
        <w:t xml:space="preserve">compared to </w:t>
      </w:r>
      <w:r w:rsidR="00445422" w:rsidRPr="008E03F2">
        <w:t xml:space="preserve">the sample that contained both microspheres and fibres. </w:t>
      </w:r>
      <w:r w:rsidR="00412105" w:rsidRPr="008E03F2">
        <w:t>An increasing porosity with up to 50 vol.% of pore-forming agent</w:t>
      </w:r>
      <w:r w:rsidR="00EE2DFD">
        <w:t>s</w:t>
      </w:r>
      <w:r w:rsidR="00412105" w:rsidRPr="008E03F2">
        <w:t xml:space="preserve"> resulted in decreasing ferroelectric and piezoelectric properties. </w:t>
      </w:r>
      <w:ins w:id="50" w:author="Emily Wern Jien Yap" w:date="2017-06-22T16:16:00Z">
        <w:r w:rsidR="00AF5B3B">
          <w:t xml:space="preserve">The cause for this </w:t>
        </w:r>
      </w:ins>
      <w:ins w:id="51" w:author="JohnD" w:date="2017-07-05T14:25:00Z">
        <w:r w:rsidR="000632B1">
          <w:t>reduction</w:t>
        </w:r>
      </w:ins>
      <w:ins w:id="52" w:author="Emily Wern Jien Yap" w:date="2017-06-22T16:16:00Z">
        <w:r w:rsidR="00AF5B3B">
          <w:t xml:space="preserve"> </w:t>
        </w:r>
      </w:ins>
      <w:ins w:id="53" w:author="JohnD" w:date="2017-07-05T14:26:00Z">
        <w:r w:rsidR="000632B1">
          <w:t xml:space="preserve">is predominantly due to the reduced </w:t>
        </w:r>
      </w:ins>
      <w:ins w:id="54" w:author="Emily Wern Jien Yap" w:date="2017-06-22T16:32:00Z">
        <w:r w:rsidR="00AD6B9A">
          <w:t>volume of ceramic</w:t>
        </w:r>
      </w:ins>
      <w:ins w:id="55" w:author="Emily Wern Jien Yap" w:date="2017-06-22T17:05:00Z">
        <w:r w:rsidR="005D5456">
          <w:t xml:space="preserve"> available to be poled</w:t>
        </w:r>
      </w:ins>
      <w:ins w:id="56" w:author="Emily Wern Jien Yap" w:date="2017-06-22T16:32:00Z">
        <w:r w:rsidR="00AD6B9A">
          <w:t>.</w:t>
        </w:r>
      </w:ins>
      <w:ins w:id="57" w:author="Emily Wern Jien Yap" w:date="2017-06-22T16:16:00Z">
        <w:r w:rsidR="00AF5B3B">
          <w:t xml:space="preserve"> </w:t>
        </w:r>
      </w:ins>
      <w:r w:rsidR="00933C4F" w:rsidRPr="008E03F2">
        <w:t>Although the</w:t>
      </w:r>
      <w:r w:rsidR="00C3734E" w:rsidRPr="008E03F2">
        <w:t>re was a</w:t>
      </w:r>
      <w:r w:rsidR="00933C4F" w:rsidRPr="008E03F2">
        <w:t xml:space="preserve"> possibility of a dielectric breakdown</w:t>
      </w:r>
      <w:r w:rsidR="00412105" w:rsidRPr="008E03F2">
        <w:t xml:space="preserve"> with the application of a high electric field</w:t>
      </w:r>
      <w:r w:rsidR="00933C4F" w:rsidRPr="008E03F2">
        <w:t xml:space="preserve">, </w:t>
      </w:r>
      <w:proofErr w:type="gramStart"/>
      <w:r w:rsidR="00412105" w:rsidRPr="008E03F2">
        <w:t>all o</w:t>
      </w:r>
      <w:bookmarkStart w:id="58" w:name="_GoBack"/>
      <w:bookmarkEnd w:id="58"/>
      <w:r w:rsidR="00412105" w:rsidRPr="008E03F2">
        <w:t>f</w:t>
      </w:r>
      <w:proofErr w:type="gramEnd"/>
      <w:r w:rsidR="00412105" w:rsidRPr="008E03F2">
        <w:t xml:space="preserve"> the porous samples</w:t>
      </w:r>
      <w:r w:rsidR="00C3734E" w:rsidRPr="008E03F2">
        <w:t xml:space="preserve"> were</w:t>
      </w:r>
      <w:r w:rsidR="00933C4F" w:rsidRPr="008E03F2">
        <w:t xml:space="preserve"> </w:t>
      </w:r>
      <w:r w:rsidR="00C3734E" w:rsidRPr="008E03F2">
        <w:t>able to reach their</w:t>
      </w:r>
      <w:r w:rsidR="00933C4F" w:rsidRPr="008E03F2">
        <w:t xml:space="preserve"> </w:t>
      </w:r>
      <w:r w:rsidR="00590097" w:rsidRPr="008E03F2">
        <w:t>poled</w:t>
      </w:r>
      <w:r w:rsidR="00933C4F" w:rsidRPr="008E03F2">
        <w:t xml:space="preserve"> </w:t>
      </w:r>
      <w:r w:rsidR="00C3734E" w:rsidRPr="008E03F2">
        <w:t>state</w:t>
      </w:r>
      <w:r w:rsidR="00590097" w:rsidRPr="008E03F2">
        <w:t>s</w:t>
      </w:r>
      <w:r w:rsidR="00933C4F" w:rsidRPr="008E03F2">
        <w:t xml:space="preserve">. </w:t>
      </w:r>
      <w:r w:rsidR="00BC2C99" w:rsidRPr="008E03F2">
        <w:t xml:space="preserve">While this behaviour has not been well understood, </w:t>
      </w:r>
      <w:r w:rsidR="008349D8" w:rsidRPr="008E03F2">
        <w:t>the absence of</w:t>
      </w:r>
      <w:r w:rsidR="00BC2C99" w:rsidRPr="008E03F2">
        <w:t xml:space="preserve"> dielectric breakdown</w:t>
      </w:r>
      <w:r w:rsidR="008349D8" w:rsidRPr="008E03F2">
        <w:t xml:space="preserve"> </w:t>
      </w:r>
      <w:r w:rsidR="00B32E3F" w:rsidRPr="008E03F2">
        <w:t>opens</w:t>
      </w:r>
      <w:r w:rsidR="00BC2C99" w:rsidRPr="008E03F2">
        <w:t xml:space="preserve"> </w:t>
      </w:r>
      <w:r w:rsidR="008349D8" w:rsidRPr="008E03F2">
        <w:t xml:space="preserve">the </w:t>
      </w:r>
      <w:r w:rsidR="00B32E3F" w:rsidRPr="008E03F2">
        <w:t xml:space="preserve">opportunity to utilise </w:t>
      </w:r>
      <w:r w:rsidR="00BC2C99" w:rsidRPr="008E03F2">
        <w:t>BCZT</w:t>
      </w:r>
      <w:r w:rsidR="00B32E3F" w:rsidRPr="008E03F2">
        <w:t>, which is also a lead-free piezoelectric ceramic,</w:t>
      </w:r>
      <w:r w:rsidR="008349D8" w:rsidRPr="008E03F2">
        <w:t xml:space="preserve"> </w:t>
      </w:r>
      <w:r w:rsidR="00595DE3" w:rsidRPr="008E03F2">
        <w:t>as</w:t>
      </w:r>
      <w:r w:rsidR="00B32E3F" w:rsidRPr="008E03F2">
        <w:t xml:space="preserve"> an alternative</w:t>
      </w:r>
      <w:r w:rsidR="00595DE3" w:rsidRPr="008E03F2">
        <w:t xml:space="preserve"> </w:t>
      </w:r>
      <w:r w:rsidR="008349D8" w:rsidRPr="008E03F2">
        <w:t>in a variety of applications</w:t>
      </w:r>
      <w:r w:rsidR="00BC2C99" w:rsidRPr="008E03F2">
        <w:t xml:space="preserve"> where porosity is necessary</w:t>
      </w:r>
      <w:r w:rsidR="00595DE3" w:rsidRPr="008E03F2">
        <w:t xml:space="preserve">, such as to improve the performance of acoustic impedance matching and </w:t>
      </w:r>
      <w:r w:rsidR="00590097" w:rsidRPr="008E03F2">
        <w:t>functional components in biomedical settings</w:t>
      </w:r>
      <w:r w:rsidR="00595DE3" w:rsidRPr="008E03F2">
        <w:t xml:space="preserve">. </w:t>
      </w:r>
    </w:p>
    <w:p w14:paraId="57F69ACD" w14:textId="77777777" w:rsidR="00590097" w:rsidRPr="008E03F2" w:rsidRDefault="00590097" w:rsidP="00066E92">
      <w:pPr>
        <w:rPr>
          <w:b/>
        </w:rPr>
      </w:pPr>
    </w:p>
    <w:p w14:paraId="13262D03" w14:textId="30D62BC9" w:rsidR="00706790" w:rsidRPr="008E03F2" w:rsidRDefault="00706790" w:rsidP="00066E92">
      <w:pPr>
        <w:rPr>
          <w:b/>
        </w:rPr>
      </w:pPr>
      <w:r w:rsidRPr="008E03F2">
        <w:rPr>
          <w:b/>
        </w:rPr>
        <w:t>Acknowledgements</w:t>
      </w:r>
    </w:p>
    <w:p w14:paraId="65835622" w14:textId="6524A7E4" w:rsidR="00DF6013" w:rsidRPr="008E03F2" w:rsidRDefault="00E05D68" w:rsidP="00066E92">
      <w:r w:rsidRPr="008E03F2">
        <w:lastRenderedPageBreak/>
        <w:t xml:space="preserve">This project was supported in part by Australian Research Council Discovery projects </w:t>
      </w:r>
      <w:r w:rsidR="00ED3F8A" w:rsidRPr="008E03F2">
        <w:t>DP</w:t>
      </w:r>
      <w:r w:rsidRPr="008E03F2">
        <w:t>120103968</w:t>
      </w:r>
      <w:r w:rsidR="003265B4" w:rsidRPr="008E03F2">
        <w:t>, DE120102644</w:t>
      </w:r>
      <w:r w:rsidR="00ED3F8A" w:rsidRPr="008E03F2">
        <w:t xml:space="preserve"> and </w:t>
      </w:r>
      <w:r w:rsidRPr="008E03F2">
        <w:t xml:space="preserve">DP130100415. </w:t>
      </w:r>
      <w:r w:rsidR="00E213E6" w:rsidRPr="008E03F2">
        <w:t>J</w:t>
      </w:r>
      <w:r w:rsidR="00522E92" w:rsidRPr="008E03F2">
        <w:t xml:space="preserve">ette </w:t>
      </w:r>
      <w:r w:rsidR="00E213E6" w:rsidRPr="008E03F2">
        <w:t>O</w:t>
      </w:r>
      <w:r w:rsidR="00522E92" w:rsidRPr="008E03F2">
        <w:t>ddershede</w:t>
      </w:r>
      <w:r w:rsidR="00E213E6" w:rsidRPr="008E03F2">
        <w:t xml:space="preserve"> acknowledges support from the Danish Independent Research Council | Technology and Production Sciences case No. 12-127449. We thank the Imaging Industry Portal at the Technical University of Denmark for access to the tomography instrument.</w:t>
      </w:r>
      <w:r w:rsidR="00B94A8F">
        <w:t xml:space="preserve"> </w:t>
      </w:r>
      <w:r w:rsidR="00DF6013">
        <w:t xml:space="preserve">This work was performed in part of the NSW node of the Australian National Fabrication Facility, a company established under the National Collaborative Research Infrastructure Strategy to provide </w:t>
      </w:r>
      <w:proofErr w:type="spellStart"/>
      <w:r w:rsidR="00DF6013">
        <w:t>nano</w:t>
      </w:r>
      <w:proofErr w:type="spellEnd"/>
      <w:r w:rsidR="00DF6013">
        <w:t xml:space="preserve"> and micro-fabrication facilities for Australia’s researchers.</w:t>
      </w:r>
      <w:r w:rsidR="009C74E1">
        <w:t xml:space="preserve"> We thank Tracie Barber for time on the Simpleware </w:t>
      </w:r>
      <w:proofErr w:type="spellStart"/>
      <w:r w:rsidR="009C74E1">
        <w:t>ScanIP</w:t>
      </w:r>
      <w:proofErr w:type="spellEnd"/>
      <w:r w:rsidR="009C74E1">
        <w:t xml:space="preserve"> software. </w:t>
      </w:r>
    </w:p>
    <w:p w14:paraId="2A9D87C3" w14:textId="77777777" w:rsidR="00590097" w:rsidRPr="008E03F2" w:rsidRDefault="00590097" w:rsidP="002251A0">
      <w:pPr>
        <w:rPr>
          <w:b/>
        </w:rPr>
      </w:pPr>
    </w:p>
    <w:p w14:paraId="786DFCC8" w14:textId="77777777" w:rsidR="00590097" w:rsidRPr="008E03F2" w:rsidRDefault="00590097" w:rsidP="002251A0">
      <w:pPr>
        <w:rPr>
          <w:b/>
        </w:rPr>
      </w:pPr>
    </w:p>
    <w:p w14:paraId="342B50EF" w14:textId="77777777" w:rsidR="00314A67" w:rsidRPr="008E03F2" w:rsidRDefault="00E6387E" w:rsidP="002251A0">
      <w:commentRangeStart w:id="59"/>
      <w:r w:rsidRPr="008E03F2">
        <w:rPr>
          <w:b/>
        </w:rPr>
        <w:t>References</w:t>
      </w:r>
      <w:commentRangeEnd w:id="59"/>
      <w:r w:rsidR="00CD40E8">
        <w:rPr>
          <w:rStyle w:val="CommentReference"/>
        </w:rPr>
        <w:commentReference w:id="59"/>
      </w:r>
    </w:p>
    <w:p w14:paraId="5D2339EF" w14:textId="77777777" w:rsidR="004B4A56" w:rsidRPr="004B4A56" w:rsidRDefault="00314A67" w:rsidP="004B4A56">
      <w:pPr>
        <w:pStyle w:val="EndNoteBibliography"/>
        <w:spacing w:after="0"/>
      </w:pPr>
      <w:r w:rsidRPr="008E03F2">
        <w:fldChar w:fldCharType="begin"/>
      </w:r>
      <w:r w:rsidRPr="008E03F2">
        <w:instrText xml:space="preserve"> ADDIN EN.REFLIST </w:instrText>
      </w:r>
      <w:r w:rsidRPr="008E03F2">
        <w:fldChar w:fldCharType="separate"/>
      </w:r>
      <w:r w:rsidR="004B4A56" w:rsidRPr="004B4A56">
        <w:t>[1] C. Galassi, Journal of the European Ceramic Society 26(14) (2006) 2951-2958.</w:t>
      </w:r>
    </w:p>
    <w:p w14:paraId="61EBBEF7" w14:textId="77777777" w:rsidR="004B4A56" w:rsidRPr="001E50C5" w:rsidRDefault="004B4A56" w:rsidP="004B4A56">
      <w:pPr>
        <w:pStyle w:val="EndNoteBibliography"/>
        <w:spacing w:after="0"/>
        <w:rPr>
          <w:lang w:val="fr-FR"/>
          <w:rPrChange w:id="60" w:author="Julia Glaum" w:date="2017-06-09T15:46:00Z">
            <w:rPr/>
          </w:rPrChange>
        </w:rPr>
      </w:pPr>
      <w:r w:rsidRPr="001E50C5">
        <w:rPr>
          <w:lang w:val="fr-FR"/>
          <w:rPrChange w:id="61" w:author="Julia Glaum" w:date="2017-06-09T15:46:00Z">
            <w:rPr/>
          </w:rPrChange>
        </w:rPr>
        <w:t>[2] E. Mercadelli, A. Sanson, C. Galassi, Piezoelectric ceramics  (2010) 111-12.</w:t>
      </w:r>
    </w:p>
    <w:p w14:paraId="15AAE457" w14:textId="77777777" w:rsidR="004B4A56" w:rsidRPr="001E50C5" w:rsidRDefault="004B4A56" w:rsidP="004B4A56">
      <w:pPr>
        <w:pStyle w:val="EndNoteBibliography"/>
        <w:spacing w:after="0"/>
        <w:rPr>
          <w:lang w:val="fr-FR"/>
          <w:rPrChange w:id="62" w:author="Julia Glaum" w:date="2017-06-09T15:46:00Z">
            <w:rPr/>
          </w:rPrChange>
        </w:rPr>
      </w:pPr>
      <w:r w:rsidRPr="001E50C5">
        <w:rPr>
          <w:lang w:val="fr-FR"/>
          <w:rPrChange w:id="63" w:author="Julia Glaum" w:date="2017-06-09T15:46:00Z">
            <w:rPr/>
          </w:rPrChange>
        </w:rPr>
        <w:t>[3] T. Zeng, X. Dong, S. Chen, H. Yang, Ceramics International 33(3) (2007) 395-399.</w:t>
      </w:r>
    </w:p>
    <w:p w14:paraId="75C9F888" w14:textId="77777777" w:rsidR="004B4A56" w:rsidRPr="001E50C5" w:rsidRDefault="004B4A56" w:rsidP="004B4A56">
      <w:pPr>
        <w:pStyle w:val="EndNoteBibliography"/>
        <w:spacing w:after="0"/>
        <w:rPr>
          <w:lang w:val="fr-FR"/>
          <w:rPrChange w:id="64" w:author="Julia Glaum" w:date="2017-06-09T15:46:00Z">
            <w:rPr/>
          </w:rPrChange>
        </w:rPr>
      </w:pPr>
      <w:r w:rsidRPr="001E50C5">
        <w:rPr>
          <w:lang w:val="fr-FR"/>
          <w:rPrChange w:id="65" w:author="Julia Glaum" w:date="2017-06-09T15:46:00Z">
            <w:rPr/>
          </w:rPrChange>
        </w:rPr>
        <w:t>[4] H.L. Zhang, J.-F. Li, B.-P. Zhang, Acta Materialia 55(1) (2007) 171-181.</w:t>
      </w:r>
    </w:p>
    <w:p w14:paraId="06F7CE38" w14:textId="77777777" w:rsidR="004B4A56" w:rsidRPr="001E50C5" w:rsidRDefault="004B4A56" w:rsidP="004B4A56">
      <w:pPr>
        <w:pStyle w:val="EndNoteBibliography"/>
        <w:spacing w:after="0"/>
        <w:rPr>
          <w:lang w:val="fr-FR"/>
          <w:rPrChange w:id="66" w:author="Julia Glaum" w:date="2017-06-09T15:46:00Z">
            <w:rPr/>
          </w:rPrChange>
        </w:rPr>
      </w:pPr>
      <w:r w:rsidRPr="001E50C5">
        <w:rPr>
          <w:lang w:val="fr-FR"/>
          <w:rPrChange w:id="67" w:author="Julia Glaum" w:date="2017-06-09T15:46:00Z">
            <w:rPr/>
          </w:rPrChange>
        </w:rPr>
        <w:t>[5] F.R. Baxter, C.R. Bowen, I.G. Turner, A.C.E. Dent, Ann Biomed Eng 38(6) (2010) 2079-2092.</w:t>
      </w:r>
    </w:p>
    <w:p w14:paraId="332DE8B5" w14:textId="77777777" w:rsidR="004B4A56" w:rsidRPr="001E50C5" w:rsidRDefault="004B4A56" w:rsidP="004B4A56">
      <w:pPr>
        <w:pStyle w:val="EndNoteBibliography"/>
        <w:spacing w:after="0"/>
        <w:rPr>
          <w:lang w:val="fr-FR"/>
          <w:rPrChange w:id="68" w:author="Julia Glaum" w:date="2017-06-09T15:46:00Z">
            <w:rPr/>
          </w:rPrChange>
        </w:rPr>
      </w:pPr>
      <w:r w:rsidRPr="001E50C5">
        <w:rPr>
          <w:lang w:val="fr-FR"/>
          <w:rPrChange w:id="69" w:author="Julia Glaum" w:date="2017-06-09T15:46:00Z">
            <w:rPr/>
          </w:rPrChange>
        </w:rPr>
        <w:t>[6] A.H. Rajabi, M. Jaffe, T.L. Arinzeh, Acta Biomaterialia 24 (2015) 12-23.</w:t>
      </w:r>
    </w:p>
    <w:p w14:paraId="6EE526F1" w14:textId="77777777" w:rsidR="004B4A56" w:rsidRPr="004B4A56" w:rsidRDefault="004B4A56" w:rsidP="004B4A56">
      <w:pPr>
        <w:pStyle w:val="EndNoteBibliography"/>
        <w:spacing w:after="0"/>
      </w:pPr>
      <w:r w:rsidRPr="004B4A56">
        <w:t>[7] R. Gerson, T.C. Marshall, Journal of Applied Physics 30(11) (1959) 1650-1653.</w:t>
      </w:r>
    </w:p>
    <w:p w14:paraId="5AC490D9" w14:textId="77777777" w:rsidR="004B4A56" w:rsidRPr="004B4A56" w:rsidRDefault="004B4A56" w:rsidP="004B4A56">
      <w:pPr>
        <w:pStyle w:val="EndNoteBibliography"/>
        <w:spacing w:after="0"/>
      </w:pPr>
      <w:r w:rsidRPr="004B4A56">
        <w:t>[8] B.-C. Shin, H.-G. Kim, Ferroelectrics 89(1) (1989) 81-86.</w:t>
      </w:r>
    </w:p>
    <w:p w14:paraId="0B4316C0" w14:textId="77777777" w:rsidR="004B4A56" w:rsidRPr="004B4A56" w:rsidRDefault="004B4A56" w:rsidP="004B4A56">
      <w:pPr>
        <w:pStyle w:val="EndNoteBibliography"/>
        <w:spacing w:after="0"/>
      </w:pPr>
      <w:r w:rsidRPr="004B4A56">
        <w:t>[9] A.J. Moulson, J.M. Herbert, Electroceramics: Materials, Properties, Applications Chapman and Hall1990, pp. 243 - 335.</w:t>
      </w:r>
    </w:p>
    <w:p w14:paraId="4E6762E8" w14:textId="77777777" w:rsidR="004B4A56" w:rsidRPr="004B4A56" w:rsidRDefault="004B4A56" w:rsidP="004B4A56">
      <w:pPr>
        <w:pStyle w:val="EndNoteBibliography"/>
        <w:spacing w:after="0"/>
      </w:pPr>
      <w:r w:rsidRPr="004B4A56">
        <w:t>[10] T. Zeng, Q.W. Lou, Y. Bai, X.L. Dong, Y.L. Wang, Ferroelectrics 478(1) (2015) 118-126.</w:t>
      </w:r>
    </w:p>
    <w:p w14:paraId="0FC4B301" w14:textId="77777777" w:rsidR="004B4A56" w:rsidRPr="004B4A56" w:rsidRDefault="004B4A56" w:rsidP="004B4A56">
      <w:pPr>
        <w:pStyle w:val="EndNoteBibliography"/>
        <w:spacing w:after="0"/>
      </w:pPr>
      <w:r w:rsidRPr="004B4A56">
        <w:t>[11] B.-C. Shin, H.-G. Kim, Ferroelectrics 77(1) (1988) 161-166.</w:t>
      </w:r>
    </w:p>
    <w:p w14:paraId="7C6EF7BE" w14:textId="77777777" w:rsidR="004B4A56" w:rsidRPr="004B4A56" w:rsidRDefault="004B4A56" w:rsidP="004B4A56">
      <w:pPr>
        <w:pStyle w:val="EndNoteBibliography"/>
        <w:spacing w:after="0"/>
      </w:pPr>
      <w:r w:rsidRPr="004B4A56">
        <w:t>[12] T.R. Shrout, S.J. Zhang, Journal of Electroceramics 19(1) (2007) 113-126.</w:t>
      </w:r>
    </w:p>
    <w:p w14:paraId="1A8D633F" w14:textId="77777777" w:rsidR="004B4A56" w:rsidRPr="004B4A56" w:rsidRDefault="004B4A56" w:rsidP="004B4A56">
      <w:pPr>
        <w:pStyle w:val="EndNoteBibliography"/>
        <w:spacing w:after="0"/>
      </w:pPr>
      <w:r w:rsidRPr="004B4A56">
        <w:t>[13] Y. Saito, H. Takao, T. Tani, T. Nonoyama, K. Takatori, T. Homma, T. Nagaya, M. Nakamura, Nature 432(7013) (2004) 84-87.</w:t>
      </w:r>
    </w:p>
    <w:p w14:paraId="56B0ECC3" w14:textId="77777777" w:rsidR="004B4A56" w:rsidRPr="004B4A56" w:rsidRDefault="004B4A56" w:rsidP="004B4A56">
      <w:pPr>
        <w:pStyle w:val="EndNoteBibliography"/>
        <w:spacing w:after="0"/>
      </w:pPr>
      <w:r w:rsidRPr="004B4A56">
        <w:t>[14] W. Liu, X. Ren, Physical Review Letters 103(25) (2009).</w:t>
      </w:r>
    </w:p>
    <w:p w14:paraId="7D34E460" w14:textId="77777777" w:rsidR="004B4A56" w:rsidRPr="004B4A56" w:rsidRDefault="004B4A56" w:rsidP="004B4A56">
      <w:pPr>
        <w:pStyle w:val="EndNoteBibliography"/>
        <w:spacing w:after="0"/>
      </w:pPr>
      <w:r w:rsidRPr="004B4A56">
        <w:t>[15] K. Okazaki, K. Nagata, Journal of the American Ceramic Society 56(2) (1973) 82-86.</w:t>
      </w:r>
    </w:p>
    <w:p w14:paraId="50614EE7" w14:textId="77777777" w:rsidR="004B4A56" w:rsidRPr="004B4A56" w:rsidRDefault="004B4A56" w:rsidP="004B4A56">
      <w:pPr>
        <w:pStyle w:val="EndNoteBibliography"/>
        <w:spacing w:after="0"/>
      </w:pPr>
      <w:r w:rsidRPr="004B4A56">
        <w:t>[16] T. Zeng, X. Dong, C. Mao, Z. Zhou, H. Yang, Journal of the European Ceramic Society 27(4) (2007) 2025-2029.</w:t>
      </w:r>
    </w:p>
    <w:p w14:paraId="2D89CC14" w14:textId="77777777" w:rsidR="004B4A56" w:rsidRPr="004B4A56" w:rsidRDefault="004B4A56" w:rsidP="004B4A56">
      <w:pPr>
        <w:pStyle w:val="EndNoteBibliography"/>
        <w:spacing w:after="0"/>
      </w:pPr>
      <w:r w:rsidRPr="004B4A56">
        <w:t>[17] K. Okazaki, Ferroelectrics 35(1) (1981) 173-178.</w:t>
      </w:r>
    </w:p>
    <w:p w14:paraId="79BC2B27" w14:textId="77777777" w:rsidR="004B4A56" w:rsidRPr="004B4A56" w:rsidRDefault="004B4A56" w:rsidP="004B4A56">
      <w:pPr>
        <w:pStyle w:val="EndNoteBibliography"/>
        <w:spacing w:after="0"/>
      </w:pPr>
      <w:r w:rsidRPr="004B4A56">
        <w:t>[18] Z. He, J. Ma, R. Zhang, Ceramics International 30(7) (2004) 1353-1356.</w:t>
      </w:r>
    </w:p>
    <w:p w14:paraId="4A50B473" w14:textId="77777777" w:rsidR="004B4A56" w:rsidRPr="004B4A56" w:rsidRDefault="004B4A56" w:rsidP="004B4A56">
      <w:pPr>
        <w:pStyle w:val="EndNoteBibliography"/>
        <w:spacing w:after="0"/>
      </w:pPr>
      <w:r w:rsidRPr="004B4A56">
        <w:t>[19] R. Stanculescu, C.E. Ciomaga, L. Padurariu, P. Galizia, N. Horchidan, C. Capiani, C. Galassi, L. Mitoseriu, Journal of Alloys and Compounds 643 (2015) 79-87.</w:t>
      </w:r>
    </w:p>
    <w:p w14:paraId="2768A8F3" w14:textId="77777777" w:rsidR="004B4A56" w:rsidRPr="004B4A56" w:rsidRDefault="004B4A56" w:rsidP="004B4A56">
      <w:pPr>
        <w:pStyle w:val="EndNoteBibliography"/>
        <w:spacing w:after="0"/>
      </w:pPr>
      <w:r w:rsidRPr="004B4A56">
        <w:t>[20] A. Yang, C.-A. Wang, R. Guo, Y. Huang, Journal of the American Ceramic Society 93(7) (2010) 1984-1990.</w:t>
      </w:r>
    </w:p>
    <w:p w14:paraId="57D2FD1F" w14:textId="77777777" w:rsidR="004B4A56" w:rsidRPr="004B4A56" w:rsidRDefault="004B4A56" w:rsidP="004B4A56">
      <w:pPr>
        <w:pStyle w:val="EndNoteBibliography"/>
      </w:pPr>
      <w:r w:rsidRPr="004B4A56">
        <w:t>[21] Y. Zhang, M. Xie, J. Roscow, Y. Bao, K. Zhou, D. Zhang, C.R. Bowen, Journal of Materials Chemistry A 5(14) (2017) 6569-6580.</w:t>
      </w:r>
    </w:p>
    <w:p w14:paraId="4F170602" w14:textId="5BEE176C" w:rsidR="00E6387E" w:rsidRPr="008E03F2" w:rsidRDefault="00314A67" w:rsidP="00E6387E">
      <w:r w:rsidRPr="008E03F2">
        <w:fldChar w:fldCharType="end"/>
      </w:r>
    </w:p>
    <w:sectPr w:rsidR="00E6387E" w:rsidRPr="008E03F2" w:rsidSect="004D76CA">
      <w:pgSz w:w="11906" w:h="16838"/>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John Daniels" w:date="2015-09-16T14:46:00Z" w:initials="JD">
    <w:p w14:paraId="032DE2FB" w14:textId="73838C2B" w:rsidR="0067537C" w:rsidRDefault="0067537C">
      <w:pPr>
        <w:pStyle w:val="CommentText"/>
      </w:pPr>
      <w:r>
        <w:rPr>
          <w:rStyle w:val="CommentReference"/>
        </w:rPr>
        <w:annotationRef/>
      </w:r>
      <w:r>
        <w:t>Combined or just NTNU now?</w:t>
      </w:r>
    </w:p>
  </w:comment>
  <w:comment w:id="4" w:author="Julia Glaum" w:date="2015-10-19T10:47:00Z" w:initials="JG">
    <w:p w14:paraId="4957F245" w14:textId="4B2592A9" w:rsidR="0067537C" w:rsidRDefault="0067537C">
      <w:pPr>
        <w:pStyle w:val="CommentText"/>
      </w:pPr>
      <w:r>
        <w:rPr>
          <w:rStyle w:val="CommentReference"/>
        </w:rPr>
        <w:annotationRef/>
      </w:r>
      <w:r>
        <w:t>I’d say combined in this case.</w:t>
      </w:r>
    </w:p>
  </w:comment>
  <w:comment w:id="1" w:author="Emily Wern Jien Yap" w:date="2017-05-26T16:54:00Z" w:initials="EWJY">
    <w:p w14:paraId="57EBC9FB" w14:textId="08E136E5" w:rsidR="0067537C" w:rsidRDefault="0067537C">
      <w:pPr>
        <w:pStyle w:val="CommentText"/>
      </w:pPr>
      <w:r>
        <w:rPr>
          <w:rStyle w:val="CommentReference"/>
        </w:rPr>
        <w:annotationRef/>
      </w:r>
      <w:r>
        <w:t xml:space="preserve">Just checked that the formatting for present address should be listed as a footnote instead. </w:t>
      </w:r>
      <w:r>
        <w:br/>
        <w:t xml:space="preserve">I put </w:t>
      </w:r>
      <w:proofErr w:type="spellStart"/>
      <w:r>
        <w:t>Jette’s</w:t>
      </w:r>
      <w:proofErr w:type="spellEnd"/>
      <w:r>
        <w:t xml:space="preserve"> new affiliation as a footnote, should I do the same for NTNU too?</w:t>
      </w:r>
      <w:r>
        <w:br/>
        <w:t>The formatting guide says, “If an author has moved since the work described in the article was done, or was visiting at the time, a "Present address" (or "Permanent address") may be indicated as a footnote to that author's name. The address at which the author actually did the work must be retained as the main, affiliation address.”</w:t>
      </w:r>
    </w:p>
  </w:comment>
  <w:comment w:id="2" w:author="Julia Glaum" w:date="2017-06-12T17:09:00Z" w:initials="JG">
    <w:p w14:paraId="3D093AFB" w14:textId="2C612FF1" w:rsidR="0067537C" w:rsidRDefault="0067537C">
      <w:pPr>
        <w:pStyle w:val="CommentText"/>
      </w:pPr>
      <w:r>
        <w:rPr>
          <w:rStyle w:val="CommentReference"/>
        </w:rPr>
        <w:annotationRef/>
      </w:r>
      <w:r>
        <w:t>Moved my address</w:t>
      </w:r>
    </w:p>
  </w:comment>
  <w:comment w:id="6" w:author="Julia Glaum" w:date="2015-10-19T10:47:00Z" w:initials="JG">
    <w:p w14:paraId="7B7838E1" w14:textId="03050CCE" w:rsidR="0067537C" w:rsidRDefault="0067537C">
      <w:pPr>
        <w:pStyle w:val="CommentText"/>
      </w:pPr>
      <w:r>
        <w:rPr>
          <w:rStyle w:val="CommentReference"/>
        </w:rPr>
        <w:annotationRef/>
      </w:r>
      <w:r>
        <w:t>Maybe consider to put Yichi on, as he helped with the sample processing in the beginning?</w:t>
      </w:r>
    </w:p>
  </w:comment>
  <w:comment w:id="7" w:author="JohnD" w:date="2017-05-25T10:35:00Z" w:initials="J">
    <w:p w14:paraId="4BF65298" w14:textId="53287561" w:rsidR="0067537C" w:rsidRDefault="0067537C">
      <w:pPr>
        <w:pStyle w:val="CommentText"/>
      </w:pPr>
      <w:r>
        <w:rPr>
          <w:rStyle w:val="CommentReference"/>
        </w:rPr>
        <w:annotationRef/>
      </w:r>
      <w:r>
        <w:t>Yichi did some of the training, but I think Emily worked mostly alone on this.</w:t>
      </w:r>
    </w:p>
  </w:comment>
  <w:comment w:id="8" w:author="Julia Glaum" w:date="2017-06-12T17:09:00Z" w:initials="JG">
    <w:p w14:paraId="6AA25D99" w14:textId="474DB168" w:rsidR="0067537C" w:rsidRDefault="0067537C">
      <w:pPr>
        <w:pStyle w:val="CommentText"/>
      </w:pPr>
      <w:r>
        <w:rPr>
          <w:rStyle w:val="CommentReference"/>
        </w:rPr>
        <w:annotationRef/>
      </w:r>
      <w:r>
        <w:t>ok</w:t>
      </w:r>
    </w:p>
  </w:comment>
  <w:comment w:id="11" w:author="Julia Glaum" w:date="2017-06-12T17:29:00Z" w:initials="JG">
    <w:p w14:paraId="443525E1" w14:textId="243CC56B" w:rsidR="0067537C" w:rsidRDefault="0067537C">
      <w:pPr>
        <w:pStyle w:val="CommentText"/>
      </w:pPr>
      <w:r>
        <w:rPr>
          <w:rStyle w:val="CommentReference"/>
        </w:rPr>
        <w:annotationRef/>
      </w:r>
      <w:r>
        <w:t xml:space="preserve">Is this what you feel comfortable to conclude from the data. I have the impression that we could extract a bit </w:t>
      </w:r>
      <w:proofErr w:type="gramStart"/>
      <w:r>
        <w:t>more  than</w:t>
      </w:r>
      <w:proofErr w:type="gramEnd"/>
      <w:r>
        <w:t xml:space="preserve"> that.</w:t>
      </w:r>
    </w:p>
  </w:comment>
  <w:comment w:id="14" w:author="Julia Glaum" w:date="2017-06-12T17:11:00Z" w:initials="JG">
    <w:p w14:paraId="5060EECA" w14:textId="7D1F55C2" w:rsidR="0067537C" w:rsidRDefault="0067537C">
      <w:pPr>
        <w:pStyle w:val="CommentText"/>
      </w:pPr>
      <w:r>
        <w:rPr>
          <w:rStyle w:val="CommentReference"/>
        </w:rPr>
        <w:annotationRef/>
      </w:r>
      <w:r>
        <w:t>Give a bit more detail about how you mixed in general.</w:t>
      </w:r>
    </w:p>
  </w:comment>
  <w:comment w:id="17" w:author="Julia Glaum" w:date="2017-06-12T17:11:00Z" w:initials="JG">
    <w:p w14:paraId="3629F4F4" w14:textId="3820F34C" w:rsidR="0067537C" w:rsidRDefault="0067537C">
      <w:pPr>
        <w:pStyle w:val="CommentText"/>
      </w:pPr>
      <w:r>
        <w:rPr>
          <w:rStyle w:val="CommentReference"/>
        </w:rPr>
        <w:annotationRef/>
      </w:r>
      <w:r>
        <w:t>Did you check that this lead to a complete burn-off, e.g. checking the weight loss?</w:t>
      </w:r>
    </w:p>
  </w:comment>
  <w:comment w:id="18" w:author="Emily Wern Jien Yap" w:date="2017-06-13T09:45:00Z" w:initials="EWJY">
    <w:p w14:paraId="7286E7AB" w14:textId="3ADE481F" w:rsidR="0067537C" w:rsidRDefault="0067537C">
      <w:pPr>
        <w:pStyle w:val="CommentText"/>
      </w:pPr>
      <w:r>
        <w:rPr>
          <w:rStyle w:val="CommentReference"/>
        </w:rPr>
        <w:annotationRef/>
      </w:r>
      <w:r>
        <w:t>It seems that I didn’t check the weight loss. Though the temperature I performed it at was higher than burn out temperature of the pore-forming agents.</w:t>
      </w:r>
    </w:p>
  </w:comment>
  <w:comment w:id="24" w:author="Julia Glaum" w:date="2017-06-12T17:12:00Z" w:initials="JG">
    <w:p w14:paraId="632286B2" w14:textId="6A903F17" w:rsidR="0067537C" w:rsidRDefault="0067537C">
      <w:pPr>
        <w:pStyle w:val="CommentText"/>
      </w:pPr>
      <w:r>
        <w:rPr>
          <w:rStyle w:val="CommentReference"/>
        </w:rPr>
        <w:annotationRef/>
      </w:r>
      <w:r>
        <w:t>On the dense pellets or a crushed sample? You don’t want to show this data?</w:t>
      </w:r>
    </w:p>
  </w:comment>
  <w:comment w:id="25" w:author="Emily Wern Jien Yap" w:date="2017-06-13T09:40:00Z" w:initials="EWJY">
    <w:p w14:paraId="5592A321" w14:textId="59BA72E6" w:rsidR="0067537C" w:rsidRDefault="0067537C">
      <w:pPr>
        <w:pStyle w:val="CommentText"/>
      </w:pPr>
      <w:r>
        <w:rPr>
          <w:rStyle w:val="CommentReference"/>
        </w:rPr>
        <w:annotationRef/>
      </w:r>
      <w:r>
        <w:t>It was performed on the crushed BCZT</w:t>
      </w:r>
    </w:p>
  </w:comment>
  <w:comment w:id="33" w:author="Julia Glaum" w:date="2015-10-19T11:41:00Z" w:initials="JG">
    <w:p w14:paraId="02E6121E" w14:textId="3AF88D8E" w:rsidR="0067537C" w:rsidRDefault="0067537C">
      <w:pPr>
        <w:pStyle w:val="CommentText"/>
      </w:pPr>
      <w:r>
        <w:rPr>
          <w:rStyle w:val="CommentReference"/>
        </w:rPr>
        <w:annotationRef/>
      </w:r>
      <w:r>
        <w:t>How approximate is this number? This value could help to identify the mechanism dominating the switching process.</w:t>
      </w:r>
    </w:p>
  </w:comment>
  <w:comment w:id="34" w:author="Emily" w:date="2016-05-12T16:50:00Z" w:initials="E">
    <w:p w14:paraId="5050BE1C" w14:textId="492D4D0B" w:rsidR="0067537C" w:rsidRDefault="0067537C">
      <w:pPr>
        <w:pStyle w:val="CommentText"/>
      </w:pPr>
      <w:r>
        <w:rPr>
          <w:rStyle w:val="CommentReference"/>
        </w:rPr>
        <w:annotationRef/>
      </w:r>
      <w:r>
        <w:t>0MS is 0.1432 kV/mm</w:t>
      </w:r>
    </w:p>
    <w:p w14:paraId="65AA167B" w14:textId="105DD222" w:rsidR="0067537C" w:rsidRDefault="0067537C">
      <w:pPr>
        <w:pStyle w:val="CommentText"/>
      </w:pPr>
      <w:r>
        <w:t>10MS is 0.1298 kV/mm</w:t>
      </w:r>
    </w:p>
    <w:p w14:paraId="121024BB" w14:textId="7E94B277" w:rsidR="0067537C" w:rsidRDefault="0067537C">
      <w:pPr>
        <w:pStyle w:val="CommentText"/>
      </w:pPr>
      <w:r>
        <w:t>50MS is 0.1330 kV/mm</w:t>
      </w:r>
    </w:p>
    <w:p w14:paraId="298F70F9" w14:textId="5E0ACD90" w:rsidR="0067537C" w:rsidRDefault="0067537C">
      <w:pPr>
        <w:pStyle w:val="CommentText"/>
      </w:pPr>
      <w:r>
        <w:t>30MS/10F is 0.1396 kV/mm</w:t>
      </w:r>
    </w:p>
    <w:p w14:paraId="045578E0" w14:textId="7622B365" w:rsidR="0067537C" w:rsidRDefault="0067537C">
      <w:pPr>
        <w:pStyle w:val="CommentText"/>
      </w:pPr>
      <w:r>
        <w:t xml:space="preserve">I went with the average which was 0.1364 kV/mm and rounded up. </w:t>
      </w:r>
    </w:p>
  </w:comment>
  <w:comment w:id="35" w:author="JohnD" w:date="2017-05-19T16:24:00Z" w:initials="J">
    <w:p w14:paraId="4C8E09BA" w14:textId="4710FAEC" w:rsidR="0067537C" w:rsidRDefault="0067537C">
      <w:pPr>
        <w:pStyle w:val="CommentText"/>
      </w:pPr>
      <w:r>
        <w:rPr>
          <w:rStyle w:val="CommentReference"/>
        </w:rPr>
        <w:annotationRef/>
      </w:r>
      <w:r>
        <w:t>Maybe, but I think this is beyond the scope here.</w:t>
      </w:r>
    </w:p>
    <w:p w14:paraId="4C77AA5D" w14:textId="77777777" w:rsidR="0067537C" w:rsidRDefault="0067537C">
      <w:pPr>
        <w:pStyle w:val="CommentText"/>
      </w:pPr>
    </w:p>
    <w:p w14:paraId="25CF7F0A" w14:textId="2E08CFDE" w:rsidR="0067537C" w:rsidRPr="000A141E" w:rsidRDefault="0067537C">
      <w:pPr>
        <w:pStyle w:val="CommentText"/>
        <w:rPr>
          <w:b/>
        </w:rPr>
      </w:pPr>
      <w:r w:rsidRPr="000A141E">
        <w:rPr>
          <w:b/>
        </w:rPr>
        <w:t>Jette</w:t>
      </w:r>
    </w:p>
    <w:p w14:paraId="24496087" w14:textId="231B53AA" w:rsidR="0067537C" w:rsidRDefault="0067537C">
      <w:pPr>
        <w:pStyle w:val="CommentText"/>
      </w:pPr>
      <w:r>
        <w:t xml:space="preserve">Maybe put 0.13-0.14 </w:t>
      </w:r>
      <w:proofErr w:type="spellStart"/>
      <w:r>
        <w:t>in stead</w:t>
      </w:r>
      <w:proofErr w:type="spellEnd"/>
      <w:r>
        <w:t xml:space="preserve"> of approximately 014 to show the actual spread..?</w:t>
      </w:r>
    </w:p>
  </w:comment>
  <w:comment w:id="36" w:author="Julia Glaum" w:date="2017-06-12T17:13:00Z" w:initials="JG">
    <w:p w14:paraId="3AD13530" w14:textId="559E46CF" w:rsidR="0067537C" w:rsidRDefault="0067537C">
      <w:pPr>
        <w:pStyle w:val="CommentText"/>
      </w:pPr>
      <w:r>
        <w:rPr>
          <w:rStyle w:val="CommentReference"/>
        </w:rPr>
        <w:annotationRef/>
      </w:r>
      <w:r>
        <w:t>Yes, 0.13-0.14 should be sufficient</w:t>
      </w:r>
    </w:p>
  </w:comment>
  <w:comment w:id="37" w:author="JohnD" w:date="2017-05-25T11:06:00Z" w:initials="J">
    <w:p w14:paraId="1F5D5E43" w14:textId="7ACFD7A2" w:rsidR="0067537C" w:rsidRDefault="0067537C">
      <w:pPr>
        <w:pStyle w:val="CommentText"/>
      </w:pPr>
      <w:r>
        <w:rPr>
          <w:rStyle w:val="CommentReference"/>
        </w:rPr>
        <w:annotationRef/>
      </w:r>
      <w:r>
        <w:t>How relevant are these now?</w:t>
      </w:r>
    </w:p>
  </w:comment>
  <w:comment w:id="38" w:author="JohnD" w:date="2017-05-25T11:12:00Z" w:initials="J">
    <w:p w14:paraId="6D0FC051" w14:textId="77777777" w:rsidR="0067537C" w:rsidRDefault="0067537C" w:rsidP="00A5609F">
      <w:pPr>
        <w:pStyle w:val="CommentText"/>
      </w:pPr>
      <w:r>
        <w:rPr>
          <w:rStyle w:val="CommentReference"/>
        </w:rPr>
        <w:annotationRef/>
      </w:r>
      <w:proofErr w:type="spellStart"/>
      <w:r>
        <w:t>Julias</w:t>
      </w:r>
      <w:proofErr w:type="spellEnd"/>
      <w:r>
        <w:t xml:space="preserve"> comment: Thoughts for further discussion:</w:t>
      </w:r>
    </w:p>
    <w:p w14:paraId="1051C2BD" w14:textId="77777777" w:rsidR="0067537C" w:rsidRDefault="0067537C" w:rsidP="00A5609F">
      <w:pPr>
        <w:pStyle w:val="CommentText"/>
      </w:pPr>
      <w:r>
        <w:t>The main difference between the 50MS and 30MS/10F is the change in shape of the pores and the higher pore connectivity of the latter. Irregular pores lead to stress but as well electric field intensification, both influencing the piezoelectric performance.</w:t>
      </w:r>
    </w:p>
    <w:p w14:paraId="2BA881F0" w14:textId="77777777" w:rsidR="0067537C" w:rsidRDefault="0067537C" w:rsidP="00A5609F">
      <w:pPr>
        <w:pStyle w:val="CommentText"/>
      </w:pPr>
      <w:r>
        <w:t>Was the grain size the same for all samples? If there are larger differences, it could influence the piezo properties as well.</w:t>
      </w:r>
    </w:p>
    <w:p w14:paraId="7A8D8D48" w14:textId="77777777" w:rsidR="0067537C" w:rsidRDefault="0067537C" w:rsidP="00A5609F">
      <w:pPr>
        <w:pStyle w:val="CommentText"/>
      </w:pPr>
      <w:r>
        <w:t>Were there cracks developed in the material?</w:t>
      </w:r>
    </w:p>
    <w:p w14:paraId="2371ECBB" w14:textId="77777777" w:rsidR="0067537C" w:rsidRDefault="0067537C" w:rsidP="00A5609F">
      <w:pPr>
        <w:pStyle w:val="CommentText"/>
      </w:pPr>
    </w:p>
    <w:p w14:paraId="64939939" w14:textId="77777777" w:rsidR="0067537C" w:rsidRDefault="0067537C" w:rsidP="00A5609F">
      <w:pPr>
        <w:pStyle w:val="CommentText"/>
      </w:pPr>
      <w:r>
        <w:t>Related papers not cite here:</w:t>
      </w:r>
    </w:p>
    <w:p w14:paraId="0D6A1101" w14:textId="77777777" w:rsidR="0067537C" w:rsidRDefault="0067537C" w:rsidP="00A5609F">
      <w:pPr>
        <w:pStyle w:val="CommentText"/>
      </w:pPr>
      <w:r>
        <w:rPr>
          <w:vertAlign w:val="superscript"/>
        </w:rPr>
        <w:t>1</w:t>
      </w:r>
      <w:r>
        <w:t xml:space="preserve"> T. Zeng, X. Dong, C. Mao, Z. Zhou, and H. Yang, J. Eur. Ceram. Soc. </w:t>
      </w:r>
      <w:r>
        <w:rPr>
          <w:b/>
          <w:bCs/>
        </w:rPr>
        <w:t>27</w:t>
      </w:r>
      <w:r>
        <w:t>, 2025 (2007).</w:t>
      </w:r>
    </w:p>
    <w:p w14:paraId="391AF90E" w14:textId="77777777" w:rsidR="0067537C" w:rsidRDefault="0067537C" w:rsidP="00A5609F">
      <w:pPr>
        <w:pStyle w:val="CommentText"/>
      </w:pPr>
      <w:r>
        <w:rPr>
          <w:vertAlign w:val="superscript"/>
        </w:rPr>
        <w:t>1</w:t>
      </w:r>
      <w:r>
        <w:t xml:space="preserve"> Q. Wang, Q. Chen, J. Zhu, C. Huang, B.W. </w:t>
      </w:r>
      <w:proofErr w:type="spellStart"/>
      <w:r>
        <w:t>Darvell</w:t>
      </w:r>
      <w:proofErr w:type="spellEnd"/>
      <w:r>
        <w:t xml:space="preserve">, and Z. Chen, Mater. Chem. Phys. </w:t>
      </w:r>
      <w:r>
        <w:rPr>
          <w:b/>
          <w:bCs/>
        </w:rPr>
        <w:t>109</w:t>
      </w:r>
      <w:r>
        <w:t>, 488 (2008).</w:t>
      </w:r>
    </w:p>
    <w:p w14:paraId="0081EE80" w14:textId="1CC92EA9" w:rsidR="0067537C" w:rsidRDefault="0067537C">
      <w:pPr>
        <w:pStyle w:val="CommentText"/>
      </w:pPr>
    </w:p>
  </w:comment>
  <w:comment w:id="39" w:author="Emily Wern Jien Yap" w:date="2017-05-24T13:31:00Z" w:initials="EWJY">
    <w:p w14:paraId="29284D21" w14:textId="4953635A" w:rsidR="0067537C" w:rsidRDefault="0067537C">
      <w:pPr>
        <w:pStyle w:val="CommentText"/>
      </w:pPr>
      <w:r>
        <w:rPr>
          <w:rStyle w:val="CommentReference"/>
        </w:rPr>
        <w:annotationRef/>
      </w:r>
      <w:r>
        <w:t>Free charge or surface charge?</w:t>
      </w:r>
    </w:p>
  </w:comment>
  <w:comment w:id="40" w:author="Julia Glaum" w:date="2017-06-12T17:16:00Z" w:initials="JG">
    <w:p w14:paraId="340F507C" w14:textId="7ED572B1" w:rsidR="0067537C" w:rsidRDefault="0067537C">
      <w:pPr>
        <w:pStyle w:val="CommentText"/>
      </w:pPr>
      <w:r>
        <w:rPr>
          <w:rStyle w:val="CommentReference"/>
        </w:rPr>
        <w:annotationRef/>
      </w:r>
      <w:r>
        <w:t>both</w:t>
      </w:r>
    </w:p>
  </w:comment>
  <w:comment w:id="45" w:author="Julia Glaum" w:date="2017-06-12T17:22:00Z" w:initials="JG">
    <w:p w14:paraId="72662E25" w14:textId="2A8B17AF" w:rsidR="0067537C" w:rsidRDefault="0067537C">
      <w:pPr>
        <w:pStyle w:val="CommentText"/>
      </w:pPr>
      <w:r>
        <w:rPr>
          <w:rStyle w:val="CommentReference"/>
        </w:rPr>
        <w:annotationRef/>
      </w:r>
      <w:r>
        <w:t>wouldn’t that suggest the sample is quite conductive? From looking at the hysteresis loops, I’d rather say that the contrary is the case and that not many free charges are available for discharge</w:t>
      </w:r>
    </w:p>
  </w:comment>
  <w:comment w:id="46" w:author="JohnD" w:date="2017-07-05T14:08:00Z" w:initials="J">
    <w:p w14:paraId="611F471C" w14:textId="5B723D48" w:rsidR="00AA5CEF" w:rsidRDefault="00AA5CEF">
      <w:pPr>
        <w:pStyle w:val="CommentText"/>
      </w:pPr>
      <w:r>
        <w:rPr>
          <w:rStyle w:val="CommentReference"/>
        </w:rPr>
        <w:annotationRef/>
      </w:r>
      <w:r>
        <w:t>does the following sentence kind of answer this?   We’re not saying its bulk conductivity, just the conductivity of the pore surface.</w:t>
      </w:r>
    </w:p>
  </w:comment>
  <w:comment w:id="43" w:author="Julia Glaum" w:date="2017-06-12T17:16:00Z" w:initials="JG">
    <w:p w14:paraId="5D9DF61F" w14:textId="162E0292" w:rsidR="0067537C" w:rsidRDefault="0067537C">
      <w:pPr>
        <w:pStyle w:val="CommentText"/>
      </w:pPr>
      <w:r>
        <w:rPr>
          <w:rStyle w:val="CommentReference"/>
        </w:rPr>
        <w:annotationRef/>
      </w:r>
      <w:r>
        <w:t>Additionally, you are not applying a high field for longer times. Dielectric breakdown in air happens around 1kV/mm. So depending on the electric field intensification in the samples, the likelihood of dielectric breakdown is not so high.</w:t>
      </w:r>
    </w:p>
  </w:comment>
  <w:comment w:id="44" w:author="JohnD" w:date="2017-07-05T14:16:00Z" w:initials="J">
    <w:p w14:paraId="1D95910D" w14:textId="04B0C6FC" w:rsidR="00AA5CEF" w:rsidRDefault="00AA5CEF">
      <w:pPr>
        <w:pStyle w:val="CommentText"/>
      </w:pPr>
      <w:r>
        <w:rPr>
          <w:rStyle w:val="CommentReference"/>
        </w:rPr>
        <w:annotationRef/>
      </w:r>
      <w:r>
        <w:t xml:space="preserve">Not really possible to address without testing to higher fields.  We’ve tried to make the language a bit less definitive. </w:t>
      </w:r>
    </w:p>
  </w:comment>
  <w:comment w:id="48" w:author="Julia Glaum" w:date="2017-06-12T17:20:00Z" w:initials="JG">
    <w:p w14:paraId="1279CD7A" w14:textId="297E9C98" w:rsidR="0067537C" w:rsidRDefault="0067537C">
      <w:pPr>
        <w:pStyle w:val="CommentText"/>
      </w:pPr>
      <w:r>
        <w:rPr>
          <w:rStyle w:val="CommentReference"/>
        </w:rPr>
        <w:annotationRef/>
      </w:r>
      <w:r>
        <w:t>Can you say something about the electric field enhancement from the model data?</w:t>
      </w:r>
    </w:p>
    <w:p w14:paraId="4A6E5477" w14:textId="77777777" w:rsidR="0067537C" w:rsidRDefault="0067537C">
      <w:pPr>
        <w:pStyle w:val="CommentText"/>
      </w:pPr>
    </w:p>
    <w:p w14:paraId="05AB34B9" w14:textId="4FB7C083" w:rsidR="0067537C" w:rsidRDefault="0067537C">
      <w:pPr>
        <w:pStyle w:val="CommentText"/>
      </w:pPr>
      <w:r>
        <w:t>And did you have the chance to model the 30MS/10F material as well? That could be a nice comparison.</w:t>
      </w:r>
    </w:p>
  </w:comment>
  <w:comment w:id="49" w:author="Emily Wern Jien Yap" w:date="2017-06-13T09:55:00Z" w:initials="EWJY">
    <w:p w14:paraId="0A18D99A" w14:textId="77777777" w:rsidR="00210D7E" w:rsidRDefault="0067537C">
      <w:pPr>
        <w:pStyle w:val="CommentText"/>
      </w:pPr>
      <w:r>
        <w:rPr>
          <w:rStyle w:val="CommentReference"/>
        </w:rPr>
        <w:annotationRef/>
      </w:r>
      <w:r w:rsidR="00210D7E">
        <w:t xml:space="preserve">I think I talked about the electric field enhancement two paragraphs above. </w:t>
      </w:r>
    </w:p>
    <w:p w14:paraId="76A562C3" w14:textId="4BD01DED" w:rsidR="0067537C" w:rsidRDefault="0067537C">
      <w:pPr>
        <w:pStyle w:val="CommentText"/>
      </w:pPr>
      <w:r>
        <w:t xml:space="preserve">The 30MS/10F tomo data was too complex and the program didn’t like it. </w:t>
      </w:r>
    </w:p>
  </w:comment>
  <w:comment w:id="59" w:author="JohnD" w:date="2017-05-19T17:17:00Z" w:initials="J">
    <w:p w14:paraId="418DF4E6" w14:textId="136488D8" w:rsidR="0067537C" w:rsidRDefault="0067537C">
      <w:pPr>
        <w:pStyle w:val="CommentText"/>
      </w:pPr>
      <w:r>
        <w:rPr>
          <w:rStyle w:val="CommentReference"/>
        </w:rPr>
        <w:annotationRef/>
      </w:r>
      <w:r>
        <w:t>Still need to tidy up your references.  Just remember to fix in EndNote, not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2DE2FB" w15:done="1"/>
  <w15:commentEx w15:paraId="4957F245" w15:paraIdParent="032DE2FB" w15:done="1"/>
  <w15:commentEx w15:paraId="57EBC9FB" w15:done="1"/>
  <w15:commentEx w15:paraId="3D093AFB" w15:paraIdParent="57EBC9FB" w15:done="1"/>
  <w15:commentEx w15:paraId="7B7838E1" w15:done="1"/>
  <w15:commentEx w15:paraId="4BF65298" w15:paraIdParent="7B7838E1" w15:done="1"/>
  <w15:commentEx w15:paraId="6AA25D99" w15:paraIdParent="7B7838E1" w15:done="1"/>
  <w15:commentEx w15:paraId="443525E1" w15:done="0"/>
  <w15:commentEx w15:paraId="5060EECA" w15:done="0"/>
  <w15:commentEx w15:paraId="3629F4F4" w15:done="0"/>
  <w15:commentEx w15:paraId="7286E7AB" w15:paraIdParent="3629F4F4" w15:done="0"/>
  <w15:commentEx w15:paraId="632286B2" w15:done="0"/>
  <w15:commentEx w15:paraId="5592A321" w15:paraIdParent="632286B2" w15:done="0"/>
  <w15:commentEx w15:paraId="02E6121E" w15:done="1"/>
  <w15:commentEx w15:paraId="045578E0" w15:paraIdParent="02E6121E" w15:done="1"/>
  <w15:commentEx w15:paraId="24496087" w15:paraIdParent="02E6121E" w15:done="1"/>
  <w15:commentEx w15:paraId="3AD13530" w15:paraIdParent="02E6121E" w15:done="1"/>
  <w15:commentEx w15:paraId="1F5D5E43" w15:done="1"/>
  <w15:commentEx w15:paraId="0081EE80" w15:done="0"/>
  <w15:commentEx w15:paraId="29284D21" w15:done="0"/>
  <w15:commentEx w15:paraId="340F507C" w15:paraIdParent="29284D21" w15:done="0"/>
  <w15:commentEx w15:paraId="72662E25" w15:done="0"/>
  <w15:commentEx w15:paraId="611F471C" w15:paraIdParent="72662E25" w15:done="0"/>
  <w15:commentEx w15:paraId="5D9DF61F" w15:done="0"/>
  <w15:commentEx w15:paraId="1D95910D" w15:paraIdParent="5D9DF61F" w15:done="0"/>
  <w15:commentEx w15:paraId="05AB34B9" w15:done="0"/>
  <w15:commentEx w15:paraId="76A562C3" w15:paraIdParent="05AB34B9" w15:done="0"/>
  <w15:commentEx w15:paraId="418DF4E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2DE2FB" w16cid:durableId="1CF65238"/>
  <w16cid:commentId w16cid:paraId="4957F245" w16cid:durableId="1CF65239"/>
  <w16cid:commentId w16cid:paraId="57EBC9FB" w16cid:durableId="1CF6523A"/>
  <w16cid:commentId w16cid:paraId="3D093AFB" w16cid:durableId="1CF6523B"/>
  <w16cid:commentId w16cid:paraId="7B7838E1" w16cid:durableId="1CF6523C"/>
  <w16cid:commentId w16cid:paraId="4BF65298" w16cid:durableId="1CF6523D"/>
  <w16cid:commentId w16cid:paraId="6AA25D99" w16cid:durableId="1CF6523E"/>
  <w16cid:commentId w16cid:paraId="443525E1" w16cid:durableId="1CF6523F"/>
  <w16cid:commentId w16cid:paraId="5060EECA" w16cid:durableId="1CF65240"/>
  <w16cid:commentId w16cid:paraId="3629F4F4" w16cid:durableId="1CF65243"/>
  <w16cid:commentId w16cid:paraId="7286E7AB" w16cid:durableId="1CF65244"/>
  <w16cid:commentId w16cid:paraId="632286B2" w16cid:durableId="1CF65245"/>
  <w16cid:commentId w16cid:paraId="5592A321" w16cid:durableId="1CF65246"/>
  <w16cid:commentId w16cid:paraId="02E6121E" w16cid:durableId="1CF65247"/>
  <w16cid:commentId w16cid:paraId="045578E0" w16cid:durableId="1CF65248"/>
  <w16cid:commentId w16cid:paraId="24496087" w16cid:durableId="1CF65249"/>
  <w16cid:commentId w16cid:paraId="3AD13530" w16cid:durableId="1CF6524A"/>
  <w16cid:commentId w16cid:paraId="1F5D5E43" w16cid:durableId="1CF6524B"/>
  <w16cid:commentId w16cid:paraId="0081EE80" w16cid:durableId="1CF6524C"/>
  <w16cid:commentId w16cid:paraId="29284D21" w16cid:durableId="1CF6524E"/>
  <w16cid:commentId w16cid:paraId="340F507C" w16cid:durableId="1CF6524F"/>
  <w16cid:commentId w16cid:paraId="72662E25" w16cid:durableId="1CF65250"/>
  <w16cid:commentId w16cid:paraId="611F471C" w16cid:durableId="1D07920D"/>
  <w16cid:commentId w16cid:paraId="5D9DF61F" w16cid:durableId="1CF65251"/>
  <w16cid:commentId w16cid:paraId="1D95910D" w16cid:durableId="1D07920F"/>
  <w16cid:commentId w16cid:paraId="05AB34B9" w16cid:durableId="1CF65252"/>
  <w16cid:commentId w16cid:paraId="76A562C3" w16cid:durableId="1CF65253"/>
  <w16cid:commentId w16cid:paraId="418DF4E6" w16cid:durableId="1CF652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B01EA7" w14:textId="77777777" w:rsidR="00B90150" w:rsidRDefault="00B90150" w:rsidP="000C1092">
      <w:pPr>
        <w:spacing w:after="0" w:line="240" w:lineRule="auto"/>
      </w:pPr>
      <w:r>
        <w:separator/>
      </w:r>
    </w:p>
  </w:endnote>
  <w:endnote w:type="continuationSeparator" w:id="0">
    <w:p w14:paraId="69D5634D" w14:textId="77777777" w:rsidR="00B90150" w:rsidRDefault="00B90150" w:rsidP="000C1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2E809" w14:textId="77777777" w:rsidR="00B90150" w:rsidRDefault="00B90150" w:rsidP="000C1092">
      <w:pPr>
        <w:spacing w:after="0" w:line="240" w:lineRule="auto"/>
      </w:pPr>
      <w:r>
        <w:separator/>
      </w:r>
    </w:p>
  </w:footnote>
  <w:footnote w:type="continuationSeparator" w:id="0">
    <w:p w14:paraId="4F6116A0" w14:textId="77777777" w:rsidR="00B90150" w:rsidRDefault="00B90150" w:rsidP="000C1092">
      <w:pPr>
        <w:spacing w:after="0" w:line="240" w:lineRule="auto"/>
      </w:pPr>
      <w:r>
        <w:continuationSeparator/>
      </w:r>
    </w:p>
  </w:footnote>
  <w:footnote w:id="1">
    <w:p w14:paraId="0A8BCF2B" w14:textId="77777777" w:rsidR="00DA1812" w:rsidRDefault="00DA1812" w:rsidP="00DA1812">
      <w:pPr>
        <w:pStyle w:val="FootnoteText"/>
      </w:pPr>
      <w:r>
        <w:rPr>
          <w:rStyle w:val="FootnoteReference"/>
        </w:rPr>
        <w:footnoteRef/>
      </w:r>
      <w:r>
        <w:t xml:space="preserve"> Present Address: Department of Materials Science and Engineering, Norwegian University of Science and Technology</w:t>
      </w:r>
    </w:p>
    <w:p w14:paraId="22549EC8" w14:textId="30975B8B" w:rsidR="00DA1812" w:rsidRDefault="00DA1812" w:rsidP="00DA1812">
      <w:pPr>
        <w:pStyle w:val="FootnoteText"/>
      </w:pPr>
      <w:r>
        <w:t>(NTNU), 7491 Trondheim, Norway</w:t>
      </w:r>
    </w:p>
  </w:footnote>
  <w:footnote w:id="2">
    <w:p w14:paraId="0C27FDD1" w14:textId="65D739FC" w:rsidR="0067537C" w:rsidRDefault="0067537C" w:rsidP="00DA1812">
      <w:pPr>
        <w:pStyle w:val="FootnoteText"/>
      </w:pPr>
      <w:r>
        <w:rPr>
          <w:rStyle w:val="FootnoteReference"/>
        </w:rPr>
        <w:footnoteRef/>
      </w:r>
      <w:r>
        <w:t xml:space="preserve"> Present Address: </w:t>
      </w:r>
      <w:proofErr w:type="spellStart"/>
      <w:r>
        <w:t>Xnovo</w:t>
      </w:r>
      <w:proofErr w:type="spellEnd"/>
      <w:r>
        <w:t xml:space="preserve"> Technology </w:t>
      </w:r>
      <w:proofErr w:type="spellStart"/>
      <w:r>
        <w:t>ApS</w:t>
      </w:r>
      <w:proofErr w:type="spellEnd"/>
      <w:r>
        <w:t xml:space="preserve">, </w:t>
      </w:r>
      <w:proofErr w:type="spellStart"/>
      <w:r>
        <w:t>Tehilgaards</w:t>
      </w:r>
      <w:proofErr w:type="spellEnd"/>
      <w:r>
        <w:t xml:space="preserve"> </w:t>
      </w:r>
      <w:proofErr w:type="spellStart"/>
      <w:r>
        <w:t>Alle</w:t>
      </w:r>
      <w:proofErr w:type="spellEnd"/>
      <w:r>
        <w:t xml:space="preserve"> 9, 1th. 4600 </w:t>
      </w:r>
      <w:proofErr w:type="spellStart"/>
      <w:r>
        <w:t>K</w:t>
      </w:r>
      <w:r>
        <w:rPr>
          <w:rFonts w:cs="Times New Roman"/>
        </w:rPr>
        <w:t>ø</w:t>
      </w:r>
      <w:r>
        <w:t>ge</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D462D"/>
    <w:multiLevelType w:val="hybridMultilevel"/>
    <w:tmpl w:val="425E7A86"/>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23A40306"/>
    <w:multiLevelType w:val="hybridMultilevel"/>
    <w:tmpl w:val="D70097AE"/>
    <w:lvl w:ilvl="0" w:tplc="4E0A3C40">
      <w:start w:val="3"/>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6822FBF"/>
    <w:multiLevelType w:val="hybridMultilevel"/>
    <w:tmpl w:val="9BFCAFA8"/>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56DD34BE"/>
    <w:multiLevelType w:val="hybridMultilevel"/>
    <w:tmpl w:val="25D235A4"/>
    <w:lvl w:ilvl="0" w:tplc="0EB2244E">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Daniels">
    <w15:presenceInfo w15:providerId="None" w15:userId="John Daniels"/>
  </w15:person>
  <w15:person w15:author="Julia Glaum">
    <w15:presenceInfo w15:providerId="AD" w15:userId="S-1-5-21-3959417778-1711865379-3952174976-193700"/>
  </w15:person>
  <w15:person w15:author="Emily Wern Jien Yap">
    <w15:presenceInfo w15:providerId="None" w15:userId="Emily Wern Jien Yap"/>
  </w15:person>
  <w15:person w15:author="JohnD">
    <w15:presenceInfo w15:providerId="None" w15:userId="JohnD"/>
  </w15:person>
  <w15:person w15:author="Emily">
    <w15:presenceInfo w15:providerId="None" w15:userId="Emi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AU" w:vendorID="64" w:dllVersion="6" w:nlCheck="1" w:checkStyle="0"/>
  <w:activeWritingStyle w:appName="MSWord" w:lang="en-AU" w:vendorID="64" w:dllVersion="0" w:nlCheck="1" w:checkStyle="0"/>
  <w:proofState w:spelling="clean" w:grammar="clean"/>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cripta Materialia (Porous BCZT Pape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2evsaxr8d5z0set20lpra2dx9ffs90rprpd&quot;&gt;HONOURS THESIS EndNote Library&lt;record-ids&gt;&lt;item&gt;6&lt;/item&gt;&lt;item&gt;13&lt;/item&gt;&lt;item&gt;21&lt;/item&gt;&lt;item&gt;26&lt;/item&gt;&lt;item&gt;27&lt;/item&gt;&lt;item&gt;39&lt;/item&gt;&lt;item&gt;62&lt;/item&gt;&lt;item&gt;145&lt;/item&gt;&lt;item&gt;218&lt;/item&gt;&lt;item&gt;245&lt;/item&gt;&lt;item&gt;247&lt;/item&gt;&lt;item&gt;248&lt;/item&gt;&lt;item&gt;250&lt;/item&gt;&lt;item&gt;252&lt;/item&gt;&lt;item&gt;257&lt;/item&gt;&lt;item&gt;260&lt;/item&gt;&lt;item&gt;274&lt;/item&gt;&lt;item&gt;276&lt;/item&gt;&lt;item&gt;277&lt;/item&gt;&lt;item&gt;279&lt;/item&gt;&lt;item&gt;283&lt;/item&gt;&lt;/record-ids&gt;&lt;/item&gt;&lt;/Libraries&gt;"/>
  </w:docVars>
  <w:rsids>
    <w:rsidRoot w:val="004D76CA"/>
    <w:rsid w:val="00000938"/>
    <w:rsid w:val="00002007"/>
    <w:rsid w:val="00003BE0"/>
    <w:rsid w:val="00007FE3"/>
    <w:rsid w:val="00011D2B"/>
    <w:rsid w:val="00011F31"/>
    <w:rsid w:val="00012D5D"/>
    <w:rsid w:val="00013ED8"/>
    <w:rsid w:val="000165DA"/>
    <w:rsid w:val="0002170C"/>
    <w:rsid w:val="00021968"/>
    <w:rsid w:val="000229F1"/>
    <w:rsid w:val="000242FA"/>
    <w:rsid w:val="00026EFF"/>
    <w:rsid w:val="0002789D"/>
    <w:rsid w:val="0003317D"/>
    <w:rsid w:val="00033DDF"/>
    <w:rsid w:val="00036423"/>
    <w:rsid w:val="000368E0"/>
    <w:rsid w:val="000506FF"/>
    <w:rsid w:val="000541DB"/>
    <w:rsid w:val="000600E0"/>
    <w:rsid w:val="00061B30"/>
    <w:rsid w:val="000632B1"/>
    <w:rsid w:val="000667BD"/>
    <w:rsid w:val="00066E92"/>
    <w:rsid w:val="000671F9"/>
    <w:rsid w:val="00067510"/>
    <w:rsid w:val="00071B79"/>
    <w:rsid w:val="000742FB"/>
    <w:rsid w:val="000769C4"/>
    <w:rsid w:val="0008365D"/>
    <w:rsid w:val="00090AC2"/>
    <w:rsid w:val="00092232"/>
    <w:rsid w:val="000A0085"/>
    <w:rsid w:val="000A0795"/>
    <w:rsid w:val="000A141E"/>
    <w:rsid w:val="000A276E"/>
    <w:rsid w:val="000A676A"/>
    <w:rsid w:val="000B0A6C"/>
    <w:rsid w:val="000B22A6"/>
    <w:rsid w:val="000B4D80"/>
    <w:rsid w:val="000B6E40"/>
    <w:rsid w:val="000B7EB5"/>
    <w:rsid w:val="000C096A"/>
    <w:rsid w:val="000C1092"/>
    <w:rsid w:val="000C2A7E"/>
    <w:rsid w:val="000C6BF1"/>
    <w:rsid w:val="000D04C7"/>
    <w:rsid w:val="000D1FC0"/>
    <w:rsid w:val="000D28B6"/>
    <w:rsid w:val="000D37A0"/>
    <w:rsid w:val="000D5D0F"/>
    <w:rsid w:val="000D5F18"/>
    <w:rsid w:val="000D7531"/>
    <w:rsid w:val="000E5ADA"/>
    <w:rsid w:val="000F021F"/>
    <w:rsid w:val="000F0AFF"/>
    <w:rsid w:val="000F1A43"/>
    <w:rsid w:val="000F3FE6"/>
    <w:rsid w:val="000F4870"/>
    <w:rsid w:val="000F50CF"/>
    <w:rsid w:val="000F7176"/>
    <w:rsid w:val="001032FC"/>
    <w:rsid w:val="00105D3C"/>
    <w:rsid w:val="00110A56"/>
    <w:rsid w:val="001216C7"/>
    <w:rsid w:val="00121FB2"/>
    <w:rsid w:val="0013546D"/>
    <w:rsid w:val="00136D62"/>
    <w:rsid w:val="00137CE1"/>
    <w:rsid w:val="00140DD8"/>
    <w:rsid w:val="001451B4"/>
    <w:rsid w:val="00145E1E"/>
    <w:rsid w:val="00146D4E"/>
    <w:rsid w:val="001515E5"/>
    <w:rsid w:val="00154D78"/>
    <w:rsid w:val="00155729"/>
    <w:rsid w:val="001564C4"/>
    <w:rsid w:val="001570AD"/>
    <w:rsid w:val="00163EEE"/>
    <w:rsid w:val="00164C8F"/>
    <w:rsid w:val="00165B9C"/>
    <w:rsid w:val="0017308E"/>
    <w:rsid w:val="00175B15"/>
    <w:rsid w:val="0017602C"/>
    <w:rsid w:val="00183425"/>
    <w:rsid w:val="001859D1"/>
    <w:rsid w:val="0018771B"/>
    <w:rsid w:val="00196B2A"/>
    <w:rsid w:val="001A1E09"/>
    <w:rsid w:val="001A44D6"/>
    <w:rsid w:val="001A4D11"/>
    <w:rsid w:val="001A68EA"/>
    <w:rsid w:val="001B21EA"/>
    <w:rsid w:val="001C1BD5"/>
    <w:rsid w:val="001C56ED"/>
    <w:rsid w:val="001C59F3"/>
    <w:rsid w:val="001D6B48"/>
    <w:rsid w:val="001E27B8"/>
    <w:rsid w:val="001E50C5"/>
    <w:rsid w:val="001F0047"/>
    <w:rsid w:val="001F23B5"/>
    <w:rsid w:val="001F432B"/>
    <w:rsid w:val="001F48B5"/>
    <w:rsid w:val="00201419"/>
    <w:rsid w:val="002016F0"/>
    <w:rsid w:val="00205CED"/>
    <w:rsid w:val="00205D76"/>
    <w:rsid w:val="00205E91"/>
    <w:rsid w:val="00206BB2"/>
    <w:rsid w:val="00207084"/>
    <w:rsid w:val="00207FDA"/>
    <w:rsid w:val="00210D7E"/>
    <w:rsid w:val="002172BB"/>
    <w:rsid w:val="00217609"/>
    <w:rsid w:val="0022418D"/>
    <w:rsid w:val="00224DA4"/>
    <w:rsid w:val="002251A0"/>
    <w:rsid w:val="00227C81"/>
    <w:rsid w:val="00231F0E"/>
    <w:rsid w:val="002351BD"/>
    <w:rsid w:val="002421FD"/>
    <w:rsid w:val="00242AE9"/>
    <w:rsid w:val="00246E98"/>
    <w:rsid w:val="002521C0"/>
    <w:rsid w:val="00254B91"/>
    <w:rsid w:val="00265965"/>
    <w:rsid w:val="00267BF0"/>
    <w:rsid w:val="00267D05"/>
    <w:rsid w:val="00272A4B"/>
    <w:rsid w:val="00276389"/>
    <w:rsid w:val="00277335"/>
    <w:rsid w:val="00277EC8"/>
    <w:rsid w:val="0028070C"/>
    <w:rsid w:val="002846B5"/>
    <w:rsid w:val="00285FFC"/>
    <w:rsid w:val="0028788D"/>
    <w:rsid w:val="002915A1"/>
    <w:rsid w:val="002942D1"/>
    <w:rsid w:val="00294AE2"/>
    <w:rsid w:val="00294BAE"/>
    <w:rsid w:val="002A0968"/>
    <w:rsid w:val="002A1B88"/>
    <w:rsid w:val="002A1E1C"/>
    <w:rsid w:val="002A34F0"/>
    <w:rsid w:val="002A5A42"/>
    <w:rsid w:val="002A6246"/>
    <w:rsid w:val="002A7764"/>
    <w:rsid w:val="002B2AAE"/>
    <w:rsid w:val="002B66A7"/>
    <w:rsid w:val="002C25B7"/>
    <w:rsid w:val="002C4A77"/>
    <w:rsid w:val="002C60C0"/>
    <w:rsid w:val="002C656A"/>
    <w:rsid w:val="002D2B41"/>
    <w:rsid w:val="002D5357"/>
    <w:rsid w:val="002D5BA0"/>
    <w:rsid w:val="002D6111"/>
    <w:rsid w:val="002D770A"/>
    <w:rsid w:val="002E0207"/>
    <w:rsid w:val="002E0747"/>
    <w:rsid w:val="002E19D7"/>
    <w:rsid w:val="002E384D"/>
    <w:rsid w:val="002E5109"/>
    <w:rsid w:val="002E62E6"/>
    <w:rsid w:val="002F1C6F"/>
    <w:rsid w:val="002F3793"/>
    <w:rsid w:val="002F3D66"/>
    <w:rsid w:val="002F4679"/>
    <w:rsid w:val="00300363"/>
    <w:rsid w:val="00300919"/>
    <w:rsid w:val="00300AA9"/>
    <w:rsid w:val="00306788"/>
    <w:rsid w:val="00307E43"/>
    <w:rsid w:val="00311655"/>
    <w:rsid w:val="00312262"/>
    <w:rsid w:val="00312E09"/>
    <w:rsid w:val="00313D8D"/>
    <w:rsid w:val="00314A67"/>
    <w:rsid w:val="0031502A"/>
    <w:rsid w:val="003179D8"/>
    <w:rsid w:val="003265B4"/>
    <w:rsid w:val="003327A8"/>
    <w:rsid w:val="0033438F"/>
    <w:rsid w:val="00334438"/>
    <w:rsid w:val="00340686"/>
    <w:rsid w:val="00341BA7"/>
    <w:rsid w:val="003440DC"/>
    <w:rsid w:val="00346104"/>
    <w:rsid w:val="0034715E"/>
    <w:rsid w:val="00351FD3"/>
    <w:rsid w:val="003521C7"/>
    <w:rsid w:val="00353829"/>
    <w:rsid w:val="00354705"/>
    <w:rsid w:val="00354940"/>
    <w:rsid w:val="00355A4E"/>
    <w:rsid w:val="003633DF"/>
    <w:rsid w:val="00363BFA"/>
    <w:rsid w:val="00365489"/>
    <w:rsid w:val="00371A25"/>
    <w:rsid w:val="00373333"/>
    <w:rsid w:val="00373A4C"/>
    <w:rsid w:val="00376022"/>
    <w:rsid w:val="0037691F"/>
    <w:rsid w:val="00382B1C"/>
    <w:rsid w:val="00385AF3"/>
    <w:rsid w:val="00386388"/>
    <w:rsid w:val="00386A4F"/>
    <w:rsid w:val="00391AA1"/>
    <w:rsid w:val="00396230"/>
    <w:rsid w:val="00396D3B"/>
    <w:rsid w:val="003A6DBD"/>
    <w:rsid w:val="003A75D6"/>
    <w:rsid w:val="003B062B"/>
    <w:rsid w:val="003B21D9"/>
    <w:rsid w:val="003B4186"/>
    <w:rsid w:val="003C0260"/>
    <w:rsid w:val="003C3E13"/>
    <w:rsid w:val="003C6191"/>
    <w:rsid w:val="003D1027"/>
    <w:rsid w:val="003D2CAC"/>
    <w:rsid w:val="003E0688"/>
    <w:rsid w:val="003E37C4"/>
    <w:rsid w:val="003E397D"/>
    <w:rsid w:val="003E6FE3"/>
    <w:rsid w:val="003E7E83"/>
    <w:rsid w:val="003F1BF5"/>
    <w:rsid w:val="003F1E7D"/>
    <w:rsid w:val="003F2C23"/>
    <w:rsid w:val="003F4BB2"/>
    <w:rsid w:val="003F5A80"/>
    <w:rsid w:val="00401558"/>
    <w:rsid w:val="00403E80"/>
    <w:rsid w:val="00405BCB"/>
    <w:rsid w:val="00406150"/>
    <w:rsid w:val="00406873"/>
    <w:rsid w:val="00406D78"/>
    <w:rsid w:val="0040765D"/>
    <w:rsid w:val="0041203F"/>
    <w:rsid w:val="00412105"/>
    <w:rsid w:val="00413A51"/>
    <w:rsid w:val="0041516B"/>
    <w:rsid w:val="00416536"/>
    <w:rsid w:val="00416EA9"/>
    <w:rsid w:val="0042479F"/>
    <w:rsid w:val="00425F42"/>
    <w:rsid w:val="00426F52"/>
    <w:rsid w:val="004307BD"/>
    <w:rsid w:val="004318A0"/>
    <w:rsid w:val="00444538"/>
    <w:rsid w:val="00445422"/>
    <w:rsid w:val="004500E3"/>
    <w:rsid w:val="00454525"/>
    <w:rsid w:val="004568B4"/>
    <w:rsid w:val="00457AFF"/>
    <w:rsid w:val="00463317"/>
    <w:rsid w:val="00464714"/>
    <w:rsid w:val="0046606B"/>
    <w:rsid w:val="00467B64"/>
    <w:rsid w:val="00474D6F"/>
    <w:rsid w:val="00474FCA"/>
    <w:rsid w:val="00475F21"/>
    <w:rsid w:val="00477CA6"/>
    <w:rsid w:val="00482264"/>
    <w:rsid w:val="004866E7"/>
    <w:rsid w:val="004871EC"/>
    <w:rsid w:val="00491721"/>
    <w:rsid w:val="00493A9B"/>
    <w:rsid w:val="00496D4E"/>
    <w:rsid w:val="004A2321"/>
    <w:rsid w:val="004A7646"/>
    <w:rsid w:val="004B4A56"/>
    <w:rsid w:val="004B4A73"/>
    <w:rsid w:val="004B73B0"/>
    <w:rsid w:val="004C4742"/>
    <w:rsid w:val="004D1199"/>
    <w:rsid w:val="004D1449"/>
    <w:rsid w:val="004D1582"/>
    <w:rsid w:val="004D1A58"/>
    <w:rsid w:val="004D41F7"/>
    <w:rsid w:val="004D47B1"/>
    <w:rsid w:val="004D5E03"/>
    <w:rsid w:val="004D6569"/>
    <w:rsid w:val="004D76CA"/>
    <w:rsid w:val="004D7D75"/>
    <w:rsid w:val="004E244A"/>
    <w:rsid w:val="004E43CA"/>
    <w:rsid w:val="004E5E71"/>
    <w:rsid w:val="004F068B"/>
    <w:rsid w:val="004F18A4"/>
    <w:rsid w:val="004F41D9"/>
    <w:rsid w:val="004F4ED3"/>
    <w:rsid w:val="005013D9"/>
    <w:rsid w:val="0050497D"/>
    <w:rsid w:val="00505AAA"/>
    <w:rsid w:val="005063FE"/>
    <w:rsid w:val="005067FA"/>
    <w:rsid w:val="0051101F"/>
    <w:rsid w:val="0051161D"/>
    <w:rsid w:val="00512376"/>
    <w:rsid w:val="00512592"/>
    <w:rsid w:val="00522E92"/>
    <w:rsid w:val="005279E9"/>
    <w:rsid w:val="00527AAA"/>
    <w:rsid w:val="00534449"/>
    <w:rsid w:val="0054758A"/>
    <w:rsid w:val="005503B6"/>
    <w:rsid w:val="005503DD"/>
    <w:rsid w:val="00550A46"/>
    <w:rsid w:val="00552EE3"/>
    <w:rsid w:val="00552FEA"/>
    <w:rsid w:val="0055549B"/>
    <w:rsid w:val="005557B4"/>
    <w:rsid w:val="00561609"/>
    <w:rsid w:val="005620B3"/>
    <w:rsid w:val="00563978"/>
    <w:rsid w:val="005678F9"/>
    <w:rsid w:val="005708BC"/>
    <w:rsid w:val="005712C9"/>
    <w:rsid w:val="005763BC"/>
    <w:rsid w:val="005774BE"/>
    <w:rsid w:val="00584556"/>
    <w:rsid w:val="00590097"/>
    <w:rsid w:val="00591507"/>
    <w:rsid w:val="00591D2C"/>
    <w:rsid w:val="005941F4"/>
    <w:rsid w:val="00595DE3"/>
    <w:rsid w:val="00595F4A"/>
    <w:rsid w:val="005960CF"/>
    <w:rsid w:val="005968C1"/>
    <w:rsid w:val="00596C7E"/>
    <w:rsid w:val="005A473A"/>
    <w:rsid w:val="005A5003"/>
    <w:rsid w:val="005A58F3"/>
    <w:rsid w:val="005A791F"/>
    <w:rsid w:val="005B24A0"/>
    <w:rsid w:val="005B6DE2"/>
    <w:rsid w:val="005C32B9"/>
    <w:rsid w:val="005C7AA1"/>
    <w:rsid w:val="005D00BF"/>
    <w:rsid w:val="005D026D"/>
    <w:rsid w:val="005D1CEF"/>
    <w:rsid w:val="005D3A9E"/>
    <w:rsid w:val="005D3D90"/>
    <w:rsid w:val="005D5456"/>
    <w:rsid w:val="005D6D83"/>
    <w:rsid w:val="005E2C41"/>
    <w:rsid w:val="005E351B"/>
    <w:rsid w:val="005E3D1B"/>
    <w:rsid w:val="005E6E5B"/>
    <w:rsid w:val="005F033E"/>
    <w:rsid w:val="005F0778"/>
    <w:rsid w:val="005F2379"/>
    <w:rsid w:val="005F2B1B"/>
    <w:rsid w:val="00601472"/>
    <w:rsid w:val="00606F4B"/>
    <w:rsid w:val="00611A5F"/>
    <w:rsid w:val="00612AFD"/>
    <w:rsid w:val="00613C77"/>
    <w:rsid w:val="00615EE6"/>
    <w:rsid w:val="00616517"/>
    <w:rsid w:val="006173FF"/>
    <w:rsid w:val="00617B6D"/>
    <w:rsid w:val="00620530"/>
    <w:rsid w:val="00623A2E"/>
    <w:rsid w:val="00624A22"/>
    <w:rsid w:val="00631649"/>
    <w:rsid w:val="00632688"/>
    <w:rsid w:val="00632DFC"/>
    <w:rsid w:val="00636AD4"/>
    <w:rsid w:val="006373B3"/>
    <w:rsid w:val="00641748"/>
    <w:rsid w:val="006426AD"/>
    <w:rsid w:val="00643210"/>
    <w:rsid w:val="00643DD2"/>
    <w:rsid w:val="00644431"/>
    <w:rsid w:val="00644DDD"/>
    <w:rsid w:val="00645444"/>
    <w:rsid w:val="00645A2B"/>
    <w:rsid w:val="00653E67"/>
    <w:rsid w:val="00657290"/>
    <w:rsid w:val="006667D0"/>
    <w:rsid w:val="00667C0E"/>
    <w:rsid w:val="00671A87"/>
    <w:rsid w:val="0067537C"/>
    <w:rsid w:val="00680870"/>
    <w:rsid w:val="00681486"/>
    <w:rsid w:val="00682EAA"/>
    <w:rsid w:val="00691977"/>
    <w:rsid w:val="006961E1"/>
    <w:rsid w:val="006A05B1"/>
    <w:rsid w:val="006A2FA4"/>
    <w:rsid w:val="006A54B5"/>
    <w:rsid w:val="006B264E"/>
    <w:rsid w:val="006B2B7C"/>
    <w:rsid w:val="006B44BA"/>
    <w:rsid w:val="006B5DF7"/>
    <w:rsid w:val="006C02D2"/>
    <w:rsid w:val="006C1197"/>
    <w:rsid w:val="006C565E"/>
    <w:rsid w:val="006C5BCB"/>
    <w:rsid w:val="006C70D3"/>
    <w:rsid w:val="006D1D24"/>
    <w:rsid w:val="006D3FD1"/>
    <w:rsid w:val="006D6000"/>
    <w:rsid w:val="006E22B5"/>
    <w:rsid w:val="006E5DE8"/>
    <w:rsid w:val="006F17DB"/>
    <w:rsid w:val="006F32A1"/>
    <w:rsid w:val="00701475"/>
    <w:rsid w:val="00702F71"/>
    <w:rsid w:val="0070586C"/>
    <w:rsid w:val="00706790"/>
    <w:rsid w:val="0071368D"/>
    <w:rsid w:val="007173E7"/>
    <w:rsid w:val="00720F37"/>
    <w:rsid w:val="007213A7"/>
    <w:rsid w:val="007219BA"/>
    <w:rsid w:val="007234EA"/>
    <w:rsid w:val="0072611C"/>
    <w:rsid w:val="007314EC"/>
    <w:rsid w:val="007342DE"/>
    <w:rsid w:val="00736B41"/>
    <w:rsid w:val="00741F2F"/>
    <w:rsid w:val="00742A07"/>
    <w:rsid w:val="00742CF8"/>
    <w:rsid w:val="0074497C"/>
    <w:rsid w:val="00746EAE"/>
    <w:rsid w:val="0075077C"/>
    <w:rsid w:val="007547E8"/>
    <w:rsid w:val="0075692E"/>
    <w:rsid w:val="007573E2"/>
    <w:rsid w:val="007622F8"/>
    <w:rsid w:val="007624AE"/>
    <w:rsid w:val="00763C17"/>
    <w:rsid w:val="0076425E"/>
    <w:rsid w:val="00766538"/>
    <w:rsid w:val="0076653F"/>
    <w:rsid w:val="00767732"/>
    <w:rsid w:val="00770A48"/>
    <w:rsid w:val="00772298"/>
    <w:rsid w:val="0077360F"/>
    <w:rsid w:val="00774013"/>
    <w:rsid w:val="00776C97"/>
    <w:rsid w:val="00782C30"/>
    <w:rsid w:val="00792E3F"/>
    <w:rsid w:val="007943AE"/>
    <w:rsid w:val="00797161"/>
    <w:rsid w:val="00797796"/>
    <w:rsid w:val="007A4467"/>
    <w:rsid w:val="007A6D88"/>
    <w:rsid w:val="007B1971"/>
    <w:rsid w:val="007C1DF0"/>
    <w:rsid w:val="007C6602"/>
    <w:rsid w:val="007C7E3B"/>
    <w:rsid w:val="007D3FCB"/>
    <w:rsid w:val="007E7C0D"/>
    <w:rsid w:val="007F0D37"/>
    <w:rsid w:val="007F41D9"/>
    <w:rsid w:val="007F7460"/>
    <w:rsid w:val="00804A72"/>
    <w:rsid w:val="00804CB4"/>
    <w:rsid w:val="00807DDD"/>
    <w:rsid w:val="00812DFD"/>
    <w:rsid w:val="00815CC1"/>
    <w:rsid w:val="00817395"/>
    <w:rsid w:val="00817E77"/>
    <w:rsid w:val="00821590"/>
    <w:rsid w:val="00822097"/>
    <w:rsid w:val="00822891"/>
    <w:rsid w:val="0082560F"/>
    <w:rsid w:val="00827EA1"/>
    <w:rsid w:val="00833AED"/>
    <w:rsid w:val="00834703"/>
    <w:rsid w:val="008349D8"/>
    <w:rsid w:val="00834CCA"/>
    <w:rsid w:val="00835F6B"/>
    <w:rsid w:val="00846793"/>
    <w:rsid w:val="00847348"/>
    <w:rsid w:val="008501CC"/>
    <w:rsid w:val="0085349A"/>
    <w:rsid w:val="008543D8"/>
    <w:rsid w:val="00855574"/>
    <w:rsid w:val="00857563"/>
    <w:rsid w:val="00857BD8"/>
    <w:rsid w:val="00861114"/>
    <w:rsid w:val="00862ADC"/>
    <w:rsid w:val="00867BC8"/>
    <w:rsid w:val="00867E6E"/>
    <w:rsid w:val="008774C3"/>
    <w:rsid w:val="008806CC"/>
    <w:rsid w:val="00882AAA"/>
    <w:rsid w:val="008843B6"/>
    <w:rsid w:val="00885AA3"/>
    <w:rsid w:val="00893256"/>
    <w:rsid w:val="008954B5"/>
    <w:rsid w:val="008A370F"/>
    <w:rsid w:val="008A4505"/>
    <w:rsid w:val="008A5487"/>
    <w:rsid w:val="008A6A30"/>
    <w:rsid w:val="008B15B0"/>
    <w:rsid w:val="008B1DC2"/>
    <w:rsid w:val="008B2F5F"/>
    <w:rsid w:val="008C04A0"/>
    <w:rsid w:val="008C0D14"/>
    <w:rsid w:val="008C129F"/>
    <w:rsid w:val="008C18DA"/>
    <w:rsid w:val="008C2F64"/>
    <w:rsid w:val="008D0BA5"/>
    <w:rsid w:val="008D304B"/>
    <w:rsid w:val="008D6FC9"/>
    <w:rsid w:val="008E03F2"/>
    <w:rsid w:val="008E744C"/>
    <w:rsid w:val="008F4F16"/>
    <w:rsid w:val="008F556C"/>
    <w:rsid w:val="008F626C"/>
    <w:rsid w:val="00903404"/>
    <w:rsid w:val="00903AA7"/>
    <w:rsid w:val="00912848"/>
    <w:rsid w:val="00917838"/>
    <w:rsid w:val="0092393F"/>
    <w:rsid w:val="0092576E"/>
    <w:rsid w:val="00930A51"/>
    <w:rsid w:val="009311B3"/>
    <w:rsid w:val="0093191E"/>
    <w:rsid w:val="00933C4F"/>
    <w:rsid w:val="00936FDA"/>
    <w:rsid w:val="00941605"/>
    <w:rsid w:val="00942C36"/>
    <w:rsid w:val="009454D1"/>
    <w:rsid w:val="00947E4E"/>
    <w:rsid w:val="00952F7D"/>
    <w:rsid w:val="00953671"/>
    <w:rsid w:val="00963366"/>
    <w:rsid w:val="00964442"/>
    <w:rsid w:val="009652F0"/>
    <w:rsid w:val="0096551D"/>
    <w:rsid w:val="0096765B"/>
    <w:rsid w:val="00971672"/>
    <w:rsid w:val="009769CB"/>
    <w:rsid w:val="009852F7"/>
    <w:rsid w:val="009868D8"/>
    <w:rsid w:val="00990FE0"/>
    <w:rsid w:val="009A4689"/>
    <w:rsid w:val="009A6E2A"/>
    <w:rsid w:val="009B2FC2"/>
    <w:rsid w:val="009B35FC"/>
    <w:rsid w:val="009B6926"/>
    <w:rsid w:val="009C0AE2"/>
    <w:rsid w:val="009C0DD6"/>
    <w:rsid w:val="009C1C06"/>
    <w:rsid w:val="009C348E"/>
    <w:rsid w:val="009C37EF"/>
    <w:rsid w:val="009C3C9D"/>
    <w:rsid w:val="009C70E7"/>
    <w:rsid w:val="009C74E1"/>
    <w:rsid w:val="009C7EEC"/>
    <w:rsid w:val="009D0403"/>
    <w:rsid w:val="009D10F6"/>
    <w:rsid w:val="009D18B7"/>
    <w:rsid w:val="009D5C51"/>
    <w:rsid w:val="009D699D"/>
    <w:rsid w:val="009D69FC"/>
    <w:rsid w:val="009D6CAA"/>
    <w:rsid w:val="009D6DDA"/>
    <w:rsid w:val="009E1B58"/>
    <w:rsid w:val="009E40B0"/>
    <w:rsid w:val="009E5E47"/>
    <w:rsid w:val="009E5F54"/>
    <w:rsid w:val="009F24FE"/>
    <w:rsid w:val="009F3B42"/>
    <w:rsid w:val="009F59BE"/>
    <w:rsid w:val="00A01D2E"/>
    <w:rsid w:val="00A03EF7"/>
    <w:rsid w:val="00A077AD"/>
    <w:rsid w:val="00A20D4B"/>
    <w:rsid w:val="00A23267"/>
    <w:rsid w:val="00A24B38"/>
    <w:rsid w:val="00A26B8D"/>
    <w:rsid w:val="00A27D34"/>
    <w:rsid w:val="00A30E1B"/>
    <w:rsid w:val="00A30FCE"/>
    <w:rsid w:val="00A31587"/>
    <w:rsid w:val="00A42AC9"/>
    <w:rsid w:val="00A4395C"/>
    <w:rsid w:val="00A46D88"/>
    <w:rsid w:val="00A5609F"/>
    <w:rsid w:val="00A572D3"/>
    <w:rsid w:val="00A60AB2"/>
    <w:rsid w:val="00A64A87"/>
    <w:rsid w:val="00A662AF"/>
    <w:rsid w:val="00A66C95"/>
    <w:rsid w:val="00A7441A"/>
    <w:rsid w:val="00A75258"/>
    <w:rsid w:val="00A75D95"/>
    <w:rsid w:val="00A80064"/>
    <w:rsid w:val="00A811A8"/>
    <w:rsid w:val="00A835D5"/>
    <w:rsid w:val="00A84ED4"/>
    <w:rsid w:val="00A9158E"/>
    <w:rsid w:val="00A92B39"/>
    <w:rsid w:val="00A92F42"/>
    <w:rsid w:val="00A93366"/>
    <w:rsid w:val="00A956EB"/>
    <w:rsid w:val="00A95CF9"/>
    <w:rsid w:val="00AA4BDC"/>
    <w:rsid w:val="00AA5CEF"/>
    <w:rsid w:val="00AB2EB4"/>
    <w:rsid w:val="00AB3300"/>
    <w:rsid w:val="00AB44FA"/>
    <w:rsid w:val="00AB7849"/>
    <w:rsid w:val="00AC1CDE"/>
    <w:rsid w:val="00AC2270"/>
    <w:rsid w:val="00AC38F3"/>
    <w:rsid w:val="00AC6274"/>
    <w:rsid w:val="00AD54A6"/>
    <w:rsid w:val="00AD5589"/>
    <w:rsid w:val="00AD6B9A"/>
    <w:rsid w:val="00AD74C6"/>
    <w:rsid w:val="00AE2A9C"/>
    <w:rsid w:val="00AE571D"/>
    <w:rsid w:val="00AE7399"/>
    <w:rsid w:val="00AE7ADB"/>
    <w:rsid w:val="00AF0FCA"/>
    <w:rsid w:val="00AF3BA3"/>
    <w:rsid w:val="00AF5A84"/>
    <w:rsid w:val="00AF5B3B"/>
    <w:rsid w:val="00AF684A"/>
    <w:rsid w:val="00B0129A"/>
    <w:rsid w:val="00B0658E"/>
    <w:rsid w:val="00B0671D"/>
    <w:rsid w:val="00B06EBD"/>
    <w:rsid w:val="00B071EE"/>
    <w:rsid w:val="00B162E4"/>
    <w:rsid w:val="00B16EE7"/>
    <w:rsid w:val="00B178E0"/>
    <w:rsid w:val="00B200E4"/>
    <w:rsid w:val="00B21096"/>
    <w:rsid w:val="00B23DBA"/>
    <w:rsid w:val="00B24C73"/>
    <w:rsid w:val="00B25469"/>
    <w:rsid w:val="00B269B7"/>
    <w:rsid w:val="00B31DC3"/>
    <w:rsid w:val="00B32E3F"/>
    <w:rsid w:val="00B37565"/>
    <w:rsid w:val="00B40D4D"/>
    <w:rsid w:val="00B40D89"/>
    <w:rsid w:val="00B46558"/>
    <w:rsid w:val="00B50B4B"/>
    <w:rsid w:val="00B50CBB"/>
    <w:rsid w:val="00B53722"/>
    <w:rsid w:val="00B55A83"/>
    <w:rsid w:val="00B63C2F"/>
    <w:rsid w:val="00B641BD"/>
    <w:rsid w:val="00B67ACD"/>
    <w:rsid w:val="00B71EFE"/>
    <w:rsid w:val="00B757E8"/>
    <w:rsid w:val="00B814AA"/>
    <w:rsid w:val="00B81523"/>
    <w:rsid w:val="00B846F9"/>
    <w:rsid w:val="00B850D8"/>
    <w:rsid w:val="00B90150"/>
    <w:rsid w:val="00B94A8F"/>
    <w:rsid w:val="00BA01D9"/>
    <w:rsid w:val="00BA3172"/>
    <w:rsid w:val="00BA5D1E"/>
    <w:rsid w:val="00BA70AC"/>
    <w:rsid w:val="00BB1AA4"/>
    <w:rsid w:val="00BB2B05"/>
    <w:rsid w:val="00BB655B"/>
    <w:rsid w:val="00BB6821"/>
    <w:rsid w:val="00BC1741"/>
    <w:rsid w:val="00BC2C99"/>
    <w:rsid w:val="00BC48B6"/>
    <w:rsid w:val="00BC701A"/>
    <w:rsid w:val="00BD0266"/>
    <w:rsid w:val="00BD1AD5"/>
    <w:rsid w:val="00BE10EA"/>
    <w:rsid w:val="00BE2D41"/>
    <w:rsid w:val="00BE4894"/>
    <w:rsid w:val="00BE6484"/>
    <w:rsid w:val="00BE70C6"/>
    <w:rsid w:val="00BE7358"/>
    <w:rsid w:val="00BF0266"/>
    <w:rsid w:val="00BF163C"/>
    <w:rsid w:val="00BF4CE3"/>
    <w:rsid w:val="00BF6B60"/>
    <w:rsid w:val="00BF7828"/>
    <w:rsid w:val="00C02852"/>
    <w:rsid w:val="00C11EF7"/>
    <w:rsid w:val="00C13430"/>
    <w:rsid w:val="00C16720"/>
    <w:rsid w:val="00C20C23"/>
    <w:rsid w:val="00C31CBD"/>
    <w:rsid w:val="00C34109"/>
    <w:rsid w:val="00C359DB"/>
    <w:rsid w:val="00C3734E"/>
    <w:rsid w:val="00C37D1C"/>
    <w:rsid w:val="00C411F2"/>
    <w:rsid w:val="00C43FEF"/>
    <w:rsid w:val="00C52C8D"/>
    <w:rsid w:val="00C53B1A"/>
    <w:rsid w:val="00C53C81"/>
    <w:rsid w:val="00C57CB1"/>
    <w:rsid w:val="00C67EA1"/>
    <w:rsid w:val="00C72333"/>
    <w:rsid w:val="00C7363F"/>
    <w:rsid w:val="00C7378E"/>
    <w:rsid w:val="00C73E1D"/>
    <w:rsid w:val="00C7508C"/>
    <w:rsid w:val="00C81377"/>
    <w:rsid w:val="00C83C3F"/>
    <w:rsid w:val="00C914E7"/>
    <w:rsid w:val="00C952FA"/>
    <w:rsid w:val="00CA0E17"/>
    <w:rsid w:val="00CA1A14"/>
    <w:rsid w:val="00CA55BE"/>
    <w:rsid w:val="00CB18A3"/>
    <w:rsid w:val="00CB25FD"/>
    <w:rsid w:val="00CB2C67"/>
    <w:rsid w:val="00CB451E"/>
    <w:rsid w:val="00CB51F6"/>
    <w:rsid w:val="00CB72CB"/>
    <w:rsid w:val="00CB773C"/>
    <w:rsid w:val="00CC1EBB"/>
    <w:rsid w:val="00CC7487"/>
    <w:rsid w:val="00CC7DA5"/>
    <w:rsid w:val="00CD0352"/>
    <w:rsid w:val="00CD17E9"/>
    <w:rsid w:val="00CD3273"/>
    <w:rsid w:val="00CD34FA"/>
    <w:rsid w:val="00CD40E8"/>
    <w:rsid w:val="00CE1DEB"/>
    <w:rsid w:val="00CE1F4B"/>
    <w:rsid w:val="00CE3F4A"/>
    <w:rsid w:val="00CE45D5"/>
    <w:rsid w:val="00CE70B8"/>
    <w:rsid w:val="00CF155C"/>
    <w:rsid w:val="00CF22C2"/>
    <w:rsid w:val="00CF57B3"/>
    <w:rsid w:val="00D0191B"/>
    <w:rsid w:val="00D01DF4"/>
    <w:rsid w:val="00D04284"/>
    <w:rsid w:val="00D13EDB"/>
    <w:rsid w:val="00D14080"/>
    <w:rsid w:val="00D16557"/>
    <w:rsid w:val="00D1695F"/>
    <w:rsid w:val="00D222B3"/>
    <w:rsid w:val="00D2333F"/>
    <w:rsid w:val="00D26BBD"/>
    <w:rsid w:val="00D3019C"/>
    <w:rsid w:val="00D321B2"/>
    <w:rsid w:val="00D33130"/>
    <w:rsid w:val="00D4024F"/>
    <w:rsid w:val="00D4059F"/>
    <w:rsid w:val="00D409C8"/>
    <w:rsid w:val="00D40DC2"/>
    <w:rsid w:val="00D41B72"/>
    <w:rsid w:val="00D447D1"/>
    <w:rsid w:val="00D52382"/>
    <w:rsid w:val="00D57FF4"/>
    <w:rsid w:val="00D6032C"/>
    <w:rsid w:val="00D60E60"/>
    <w:rsid w:val="00D61D92"/>
    <w:rsid w:val="00D624D2"/>
    <w:rsid w:val="00D63EB2"/>
    <w:rsid w:val="00D64B2F"/>
    <w:rsid w:val="00D7558B"/>
    <w:rsid w:val="00D96C92"/>
    <w:rsid w:val="00D976A1"/>
    <w:rsid w:val="00D97D18"/>
    <w:rsid w:val="00DA1812"/>
    <w:rsid w:val="00DA3FF1"/>
    <w:rsid w:val="00DB1248"/>
    <w:rsid w:val="00DB31EF"/>
    <w:rsid w:val="00DC1BE6"/>
    <w:rsid w:val="00DC3AAA"/>
    <w:rsid w:val="00DC6CB5"/>
    <w:rsid w:val="00DC7262"/>
    <w:rsid w:val="00DD7CA2"/>
    <w:rsid w:val="00DE035C"/>
    <w:rsid w:val="00DE18D8"/>
    <w:rsid w:val="00DE1EE7"/>
    <w:rsid w:val="00DE40D0"/>
    <w:rsid w:val="00DE6A0D"/>
    <w:rsid w:val="00DE6A7F"/>
    <w:rsid w:val="00DF17B5"/>
    <w:rsid w:val="00DF2AAF"/>
    <w:rsid w:val="00DF505D"/>
    <w:rsid w:val="00DF6013"/>
    <w:rsid w:val="00DF607C"/>
    <w:rsid w:val="00DF6FA5"/>
    <w:rsid w:val="00E0237F"/>
    <w:rsid w:val="00E04438"/>
    <w:rsid w:val="00E05D68"/>
    <w:rsid w:val="00E12284"/>
    <w:rsid w:val="00E134B8"/>
    <w:rsid w:val="00E213E6"/>
    <w:rsid w:val="00E21617"/>
    <w:rsid w:val="00E23ADE"/>
    <w:rsid w:val="00E24FFE"/>
    <w:rsid w:val="00E27EAC"/>
    <w:rsid w:val="00E30DC2"/>
    <w:rsid w:val="00E331F1"/>
    <w:rsid w:val="00E341D3"/>
    <w:rsid w:val="00E34807"/>
    <w:rsid w:val="00E36574"/>
    <w:rsid w:val="00E414D3"/>
    <w:rsid w:val="00E42618"/>
    <w:rsid w:val="00E44FFD"/>
    <w:rsid w:val="00E530B9"/>
    <w:rsid w:val="00E5340D"/>
    <w:rsid w:val="00E54823"/>
    <w:rsid w:val="00E63469"/>
    <w:rsid w:val="00E6387E"/>
    <w:rsid w:val="00E67205"/>
    <w:rsid w:val="00E72F97"/>
    <w:rsid w:val="00E7487C"/>
    <w:rsid w:val="00E75FB1"/>
    <w:rsid w:val="00E84A1B"/>
    <w:rsid w:val="00E947F7"/>
    <w:rsid w:val="00E96BD0"/>
    <w:rsid w:val="00EA1EF7"/>
    <w:rsid w:val="00EA447A"/>
    <w:rsid w:val="00EA700D"/>
    <w:rsid w:val="00EB06B0"/>
    <w:rsid w:val="00EB36BE"/>
    <w:rsid w:val="00EB381C"/>
    <w:rsid w:val="00EB52E7"/>
    <w:rsid w:val="00EC3540"/>
    <w:rsid w:val="00EC4DAD"/>
    <w:rsid w:val="00ED2232"/>
    <w:rsid w:val="00ED2C44"/>
    <w:rsid w:val="00ED3D10"/>
    <w:rsid w:val="00ED3F8A"/>
    <w:rsid w:val="00EE008D"/>
    <w:rsid w:val="00EE10F4"/>
    <w:rsid w:val="00EE2641"/>
    <w:rsid w:val="00EE2DFD"/>
    <w:rsid w:val="00EE3588"/>
    <w:rsid w:val="00EE374D"/>
    <w:rsid w:val="00EE4173"/>
    <w:rsid w:val="00EE5B3E"/>
    <w:rsid w:val="00EE7E5F"/>
    <w:rsid w:val="00EF04C2"/>
    <w:rsid w:val="00EF2981"/>
    <w:rsid w:val="00EF3128"/>
    <w:rsid w:val="00EF367B"/>
    <w:rsid w:val="00EF3710"/>
    <w:rsid w:val="00EF5F92"/>
    <w:rsid w:val="00EF65C7"/>
    <w:rsid w:val="00EF7AE9"/>
    <w:rsid w:val="00EF7EFD"/>
    <w:rsid w:val="00F00A6C"/>
    <w:rsid w:val="00F00DB3"/>
    <w:rsid w:val="00F03FF0"/>
    <w:rsid w:val="00F10E92"/>
    <w:rsid w:val="00F136D0"/>
    <w:rsid w:val="00F150A7"/>
    <w:rsid w:val="00F175A0"/>
    <w:rsid w:val="00F2487E"/>
    <w:rsid w:val="00F32360"/>
    <w:rsid w:val="00F34B6A"/>
    <w:rsid w:val="00F404F4"/>
    <w:rsid w:val="00F40C8A"/>
    <w:rsid w:val="00F421FD"/>
    <w:rsid w:val="00F4462D"/>
    <w:rsid w:val="00F46EFA"/>
    <w:rsid w:val="00F472E0"/>
    <w:rsid w:val="00F500B5"/>
    <w:rsid w:val="00F50477"/>
    <w:rsid w:val="00F53F3B"/>
    <w:rsid w:val="00F61A2C"/>
    <w:rsid w:val="00F61CF3"/>
    <w:rsid w:val="00F6277A"/>
    <w:rsid w:val="00F63E70"/>
    <w:rsid w:val="00F6608F"/>
    <w:rsid w:val="00F67C68"/>
    <w:rsid w:val="00F76300"/>
    <w:rsid w:val="00F80576"/>
    <w:rsid w:val="00F805CC"/>
    <w:rsid w:val="00F83696"/>
    <w:rsid w:val="00F85AEB"/>
    <w:rsid w:val="00F902AE"/>
    <w:rsid w:val="00F9255A"/>
    <w:rsid w:val="00F92797"/>
    <w:rsid w:val="00FA0F09"/>
    <w:rsid w:val="00FB0120"/>
    <w:rsid w:val="00FB1164"/>
    <w:rsid w:val="00FB3759"/>
    <w:rsid w:val="00FB6C0E"/>
    <w:rsid w:val="00FC0401"/>
    <w:rsid w:val="00FC26D6"/>
    <w:rsid w:val="00FD73BD"/>
    <w:rsid w:val="00FE2AF8"/>
    <w:rsid w:val="00FE51D4"/>
    <w:rsid w:val="00FE697B"/>
    <w:rsid w:val="00FE772F"/>
    <w:rsid w:val="00FF4E3E"/>
    <w:rsid w:val="00FF623E"/>
    <w:rsid w:val="00FF63F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C9B679"/>
  <w15:docId w15:val="{95EDDF06-9037-4F83-9196-0A18C93AB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5A8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D76C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D76CA"/>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6C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D76CA"/>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4D76CA"/>
    <w:pPr>
      <w:spacing w:after="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4D76CA"/>
    <w:rPr>
      <w:rFonts w:ascii="Times New Roman" w:eastAsiaTheme="majorEastAsia" w:hAnsi="Times New Roman" w:cstheme="majorBidi"/>
      <w:b/>
      <w:spacing w:val="-10"/>
      <w:kern w:val="28"/>
      <w:sz w:val="28"/>
      <w:szCs w:val="56"/>
    </w:rPr>
  </w:style>
  <w:style w:type="paragraph" w:styleId="ListParagraph">
    <w:name w:val="List Paragraph"/>
    <w:basedOn w:val="Normal"/>
    <w:uiPriority w:val="34"/>
    <w:qFormat/>
    <w:rsid w:val="00E24FFE"/>
    <w:pPr>
      <w:ind w:left="720"/>
      <w:contextualSpacing/>
    </w:pPr>
  </w:style>
  <w:style w:type="character" w:styleId="PlaceholderText">
    <w:name w:val="Placeholder Text"/>
    <w:basedOn w:val="DefaultParagraphFont"/>
    <w:uiPriority w:val="99"/>
    <w:semiHidden/>
    <w:rsid w:val="006C5BCB"/>
    <w:rPr>
      <w:color w:val="808080"/>
    </w:rPr>
  </w:style>
  <w:style w:type="table" w:styleId="TableGrid">
    <w:name w:val="Table Grid"/>
    <w:basedOn w:val="TableNormal"/>
    <w:uiPriority w:val="59"/>
    <w:rsid w:val="00CE45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814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4AA"/>
    <w:rPr>
      <w:rFonts w:ascii="Tahoma" w:hAnsi="Tahoma" w:cs="Tahoma"/>
      <w:sz w:val="16"/>
      <w:szCs w:val="16"/>
    </w:rPr>
  </w:style>
  <w:style w:type="paragraph" w:customStyle="1" w:styleId="EndNoteBibliographyTitle">
    <w:name w:val="EndNote Bibliography Title"/>
    <w:basedOn w:val="Normal"/>
    <w:link w:val="EndNoteBibliographyTitleChar"/>
    <w:rsid w:val="00314A67"/>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314A67"/>
    <w:rPr>
      <w:rFonts w:ascii="Times New Roman" w:hAnsi="Times New Roman" w:cs="Times New Roman"/>
      <w:noProof/>
      <w:sz w:val="24"/>
    </w:rPr>
  </w:style>
  <w:style w:type="paragraph" w:customStyle="1" w:styleId="EndNoteBibliography">
    <w:name w:val="EndNote Bibliography"/>
    <w:basedOn w:val="Normal"/>
    <w:link w:val="EndNoteBibliographyChar"/>
    <w:rsid w:val="00314A67"/>
    <w:pPr>
      <w:spacing w:line="240" w:lineRule="auto"/>
    </w:pPr>
    <w:rPr>
      <w:rFonts w:cs="Times New Roman"/>
      <w:noProof/>
    </w:rPr>
  </w:style>
  <w:style w:type="character" w:customStyle="1" w:styleId="EndNoteBibliographyChar">
    <w:name w:val="EndNote Bibliography Char"/>
    <w:basedOn w:val="DefaultParagraphFont"/>
    <w:link w:val="EndNoteBibliography"/>
    <w:rsid w:val="00314A67"/>
    <w:rPr>
      <w:rFonts w:ascii="Times New Roman" w:hAnsi="Times New Roman" w:cs="Times New Roman"/>
      <w:noProof/>
      <w:sz w:val="24"/>
    </w:rPr>
  </w:style>
  <w:style w:type="paragraph" w:styleId="Caption">
    <w:name w:val="caption"/>
    <w:basedOn w:val="Normal"/>
    <w:next w:val="Normal"/>
    <w:uiPriority w:val="35"/>
    <w:unhideWhenUsed/>
    <w:qFormat/>
    <w:rsid w:val="0076425E"/>
    <w:pPr>
      <w:spacing w:after="200" w:line="240" w:lineRule="auto"/>
    </w:pPr>
    <w:rPr>
      <w:b/>
      <w:bCs/>
      <w:szCs w:val="18"/>
    </w:rPr>
  </w:style>
  <w:style w:type="character" w:styleId="CommentReference">
    <w:name w:val="annotation reference"/>
    <w:basedOn w:val="DefaultParagraphFont"/>
    <w:uiPriority w:val="99"/>
    <w:semiHidden/>
    <w:unhideWhenUsed/>
    <w:rsid w:val="005D6D83"/>
    <w:rPr>
      <w:sz w:val="16"/>
      <w:szCs w:val="16"/>
    </w:rPr>
  </w:style>
  <w:style w:type="paragraph" w:styleId="CommentText">
    <w:name w:val="annotation text"/>
    <w:basedOn w:val="Normal"/>
    <w:link w:val="CommentTextChar"/>
    <w:uiPriority w:val="99"/>
    <w:semiHidden/>
    <w:unhideWhenUsed/>
    <w:rsid w:val="005D6D83"/>
    <w:pPr>
      <w:spacing w:line="240" w:lineRule="auto"/>
    </w:pPr>
    <w:rPr>
      <w:sz w:val="20"/>
      <w:szCs w:val="20"/>
    </w:rPr>
  </w:style>
  <w:style w:type="character" w:customStyle="1" w:styleId="CommentTextChar">
    <w:name w:val="Comment Text Char"/>
    <w:basedOn w:val="DefaultParagraphFont"/>
    <w:link w:val="CommentText"/>
    <w:uiPriority w:val="99"/>
    <w:semiHidden/>
    <w:rsid w:val="005D6D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D6D83"/>
    <w:rPr>
      <w:b/>
      <w:bCs/>
    </w:rPr>
  </w:style>
  <w:style w:type="character" w:customStyle="1" w:styleId="CommentSubjectChar">
    <w:name w:val="Comment Subject Char"/>
    <w:basedOn w:val="CommentTextChar"/>
    <w:link w:val="CommentSubject"/>
    <w:uiPriority w:val="99"/>
    <w:semiHidden/>
    <w:rsid w:val="005D6D83"/>
    <w:rPr>
      <w:rFonts w:ascii="Times New Roman" w:hAnsi="Times New Roman"/>
      <w:b/>
      <w:bCs/>
      <w:sz w:val="20"/>
      <w:szCs w:val="20"/>
    </w:rPr>
  </w:style>
  <w:style w:type="paragraph" w:styleId="Revision">
    <w:name w:val="Revision"/>
    <w:hidden/>
    <w:uiPriority w:val="99"/>
    <w:semiHidden/>
    <w:rsid w:val="00E331F1"/>
    <w:pPr>
      <w:spacing w:after="0" w:line="240" w:lineRule="auto"/>
    </w:pPr>
    <w:rPr>
      <w:rFonts w:ascii="Times New Roman" w:hAnsi="Times New Roman"/>
      <w:sz w:val="24"/>
    </w:rPr>
  </w:style>
  <w:style w:type="paragraph" w:styleId="FootnoteText">
    <w:name w:val="footnote text"/>
    <w:basedOn w:val="Normal"/>
    <w:link w:val="FootnoteTextChar"/>
    <w:uiPriority w:val="99"/>
    <w:unhideWhenUsed/>
    <w:rsid w:val="000C1092"/>
    <w:pPr>
      <w:spacing w:after="0" w:line="240" w:lineRule="auto"/>
    </w:pPr>
    <w:rPr>
      <w:sz w:val="20"/>
      <w:szCs w:val="20"/>
    </w:rPr>
  </w:style>
  <w:style w:type="character" w:customStyle="1" w:styleId="FootnoteTextChar">
    <w:name w:val="Footnote Text Char"/>
    <w:basedOn w:val="DefaultParagraphFont"/>
    <w:link w:val="FootnoteText"/>
    <w:uiPriority w:val="99"/>
    <w:rsid w:val="000C1092"/>
    <w:rPr>
      <w:rFonts w:ascii="Times New Roman" w:hAnsi="Times New Roman"/>
      <w:sz w:val="20"/>
      <w:szCs w:val="20"/>
    </w:rPr>
  </w:style>
  <w:style w:type="character" w:styleId="FootnoteReference">
    <w:name w:val="footnote reference"/>
    <w:basedOn w:val="DefaultParagraphFont"/>
    <w:uiPriority w:val="99"/>
    <w:semiHidden/>
    <w:unhideWhenUsed/>
    <w:rsid w:val="000C109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73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5E95F74-13D3-48C3-9FFC-EFABE94E4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Pages>
  <Words>4082</Words>
  <Characters>23272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University of New South Wales</Company>
  <LinksUpToDate>false</LinksUpToDate>
  <CharactersWithSpaces>27300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Wern Jien Yap</dc:creator>
  <cp:keywords/>
  <dc:description/>
  <cp:lastModifiedBy>Emily Wern Jien Yap</cp:lastModifiedBy>
  <cp:revision>3</cp:revision>
  <cp:lastPrinted>2017-06-12T14:42:00Z</cp:lastPrinted>
  <dcterms:created xsi:type="dcterms:W3CDTF">2017-07-05T06:38:00Z</dcterms:created>
  <dcterms:modified xsi:type="dcterms:W3CDTF">2017-07-05T06:42:00Z</dcterms:modified>
</cp:coreProperties>
</file>